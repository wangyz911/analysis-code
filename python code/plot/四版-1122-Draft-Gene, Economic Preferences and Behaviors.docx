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9A3A6F0" w14:textId="5E5CB23D" w:rsidR="00FE724E" w:rsidRPr="00F77500" w:rsidRDefault="00FE724E" w:rsidP="007A0E3D">
      <w:pPr>
        <w:spacing w:beforeLines="50" w:before="156" w:afterLines="50" w:after="156" w:line="360" w:lineRule="auto"/>
        <w:jc w:val="center"/>
        <w:rPr>
          <w:b/>
          <w:sz w:val="24"/>
          <w:szCs w:val="24"/>
        </w:rPr>
      </w:pPr>
      <w:r w:rsidRPr="00F77500">
        <w:rPr>
          <w:b/>
          <w:sz w:val="24"/>
          <w:szCs w:val="24"/>
        </w:rPr>
        <w:t xml:space="preserve">Gene, </w:t>
      </w:r>
      <w:del w:id="0" w:author="Wang Ling" w:date="2018-11-20T10:02:00Z">
        <w:r w:rsidRPr="00F77500" w:rsidDel="00196916">
          <w:rPr>
            <w:b/>
            <w:sz w:val="24"/>
            <w:szCs w:val="24"/>
          </w:rPr>
          <w:delText>Economic Preference</w:delText>
        </w:r>
      </w:del>
      <w:ins w:id="1" w:author="Wang Ling" w:date="2018-11-20T10:02:00Z">
        <w:r w:rsidR="00196916">
          <w:rPr>
            <w:b/>
            <w:sz w:val="24"/>
            <w:szCs w:val="24"/>
          </w:rPr>
          <w:t>Preference</w:t>
        </w:r>
      </w:ins>
      <w:del w:id="2" w:author="Wang Ling" w:date="2018-11-21T10:16:00Z">
        <w:r w:rsidRPr="00F77500" w:rsidDel="00272352">
          <w:rPr>
            <w:b/>
            <w:sz w:val="24"/>
            <w:szCs w:val="24"/>
          </w:rPr>
          <w:delText>s</w:delText>
        </w:r>
      </w:del>
      <w:r w:rsidRPr="00F77500">
        <w:rPr>
          <w:b/>
          <w:sz w:val="24"/>
          <w:szCs w:val="24"/>
        </w:rPr>
        <w:t xml:space="preserve"> and Behavior</w:t>
      </w:r>
      <w:del w:id="3" w:author="Wang Ling" w:date="2018-11-21T10:16:00Z">
        <w:r w:rsidRPr="00F77500" w:rsidDel="00272352">
          <w:rPr>
            <w:b/>
            <w:sz w:val="24"/>
            <w:szCs w:val="24"/>
          </w:rPr>
          <w:delText>s</w:delText>
        </w:r>
      </w:del>
      <w:r w:rsidRPr="00F77500">
        <w:rPr>
          <w:b/>
          <w:sz w:val="24"/>
          <w:szCs w:val="24"/>
        </w:rPr>
        <w:t>: Evidence from China</w:t>
      </w:r>
    </w:p>
    <w:p w14:paraId="064817B0" w14:textId="193437CB" w:rsidR="00A46111" w:rsidRPr="00B22486" w:rsidRDefault="00B22486" w:rsidP="00A46111">
      <w:pPr>
        <w:spacing w:beforeLines="50" w:before="156" w:afterLines="50" w:after="156" w:line="360" w:lineRule="auto"/>
        <w:jc w:val="center"/>
        <w:rPr>
          <w:sz w:val="24"/>
          <w:szCs w:val="24"/>
        </w:rPr>
      </w:pPr>
      <w:r w:rsidRPr="00B22486">
        <w:rPr>
          <w:sz w:val="24"/>
          <w:szCs w:val="24"/>
        </w:rPr>
        <w:t>Y</w:t>
      </w:r>
      <w:r w:rsidRPr="00B22486">
        <w:rPr>
          <w:rFonts w:hint="eastAsia"/>
          <w:sz w:val="24"/>
          <w:szCs w:val="24"/>
        </w:rPr>
        <w:t>u</w:t>
      </w:r>
      <w:r w:rsidRPr="00B22486">
        <w:rPr>
          <w:sz w:val="24"/>
          <w:szCs w:val="24"/>
        </w:rPr>
        <w:t xml:space="preserve"> </w:t>
      </w:r>
      <w:r w:rsidR="00B17D74" w:rsidRPr="00B22486">
        <w:rPr>
          <w:sz w:val="24"/>
          <w:szCs w:val="24"/>
        </w:rPr>
        <w:t>Qin</w:t>
      </w:r>
      <w:r w:rsidR="00B17D74">
        <w:rPr>
          <w:sz w:val="24"/>
          <w:szCs w:val="24"/>
          <w:vertAlign w:val="superscript"/>
        </w:rPr>
        <w:t>a</w:t>
      </w:r>
      <w:r w:rsidRPr="00B22486">
        <w:rPr>
          <w:sz w:val="24"/>
          <w:szCs w:val="24"/>
        </w:rPr>
        <w:t xml:space="preserve">, Jianqing </w:t>
      </w:r>
      <w:r w:rsidR="00B17D74" w:rsidRPr="00B22486">
        <w:rPr>
          <w:sz w:val="24"/>
          <w:szCs w:val="24"/>
        </w:rPr>
        <w:t>Ruan</w:t>
      </w:r>
      <w:r w:rsidR="00B17D74">
        <w:rPr>
          <w:sz w:val="24"/>
          <w:szCs w:val="24"/>
          <w:vertAlign w:val="superscript"/>
        </w:rPr>
        <w:t>b</w:t>
      </w:r>
      <w:r w:rsidRPr="00B22486">
        <w:rPr>
          <w:sz w:val="24"/>
          <w:szCs w:val="24"/>
        </w:rPr>
        <w:t xml:space="preserve">, Ling </w:t>
      </w:r>
      <w:r w:rsidR="00B17D74" w:rsidRPr="00B22486">
        <w:rPr>
          <w:sz w:val="24"/>
          <w:szCs w:val="24"/>
        </w:rPr>
        <w:t>Wang</w:t>
      </w:r>
      <w:r w:rsidR="00B17D74">
        <w:rPr>
          <w:sz w:val="24"/>
          <w:szCs w:val="24"/>
          <w:vertAlign w:val="superscript"/>
        </w:rPr>
        <w:t>b</w:t>
      </w:r>
      <w:r w:rsidRPr="00B22486">
        <w:rPr>
          <w:sz w:val="24"/>
          <w:szCs w:val="24"/>
        </w:rPr>
        <w:t xml:space="preserve">, Jubo </w:t>
      </w:r>
      <w:r w:rsidR="00B17D74" w:rsidRPr="00B22486">
        <w:rPr>
          <w:sz w:val="24"/>
          <w:szCs w:val="24"/>
        </w:rPr>
        <w:t>Yan</w:t>
      </w:r>
      <w:r w:rsidR="00B17D74">
        <w:rPr>
          <w:sz w:val="24"/>
          <w:szCs w:val="24"/>
          <w:vertAlign w:val="superscript"/>
        </w:rPr>
        <w:t>c</w:t>
      </w:r>
    </w:p>
    <w:p w14:paraId="16C16DE4" w14:textId="3F7B13D0" w:rsidR="00A46111" w:rsidRPr="00002544" w:rsidRDefault="00B17D74" w:rsidP="009765F2">
      <w:pPr>
        <w:spacing w:beforeLines="50" w:before="156" w:afterLines="50" w:after="156"/>
        <w:rPr>
          <w:sz w:val="24"/>
          <w:szCs w:val="24"/>
        </w:rPr>
      </w:pPr>
      <w:r w:rsidRPr="00002544">
        <w:rPr>
          <w:sz w:val="24"/>
          <w:szCs w:val="24"/>
          <w:vertAlign w:val="superscript"/>
        </w:rPr>
        <w:t>a</w:t>
      </w:r>
      <w:r w:rsidRPr="00002544">
        <w:rPr>
          <w:sz w:val="24"/>
          <w:szCs w:val="24"/>
        </w:rPr>
        <w:t xml:space="preserve"> </w:t>
      </w:r>
      <w:r w:rsidR="009765F2" w:rsidRPr="00002544">
        <w:rPr>
          <w:i/>
          <w:sz w:val="24"/>
          <w:szCs w:val="24"/>
        </w:rPr>
        <w:t>Department of Real Estate, National University of Singapore, Singapore</w:t>
      </w:r>
    </w:p>
    <w:p w14:paraId="74CA14FE" w14:textId="61A13533" w:rsidR="009765F2" w:rsidRPr="00B17D74" w:rsidRDefault="00B17D74" w:rsidP="009765F2">
      <w:pPr>
        <w:spacing w:beforeLines="50" w:before="156" w:afterLines="50" w:after="156"/>
        <w:rPr>
          <w:sz w:val="24"/>
          <w:szCs w:val="24"/>
        </w:rPr>
      </w:pPr>
      <w:r w:rsidRPr="00B17D74">
        <w:rPr>
          <w:sz w:val="24"/>
          <w:szCs w:val="24"/>
          <w:vertAlign w:val="superscript"/>
        </w:rPr>
        <w:t>b</w:t>
      </w:r>
      <w:r w:rsidRPr="00B17D74">
        <w:rPr>
          <w:sz w:val="24"/>
          <w:szCs w:val="24"/>
        </w:rPr>
        <w:t xml:space="preserve"> </w:t>
      </w:r>
      <w:r w:rsidR="009765F2" w:rsidRPr="00B17D74">
        <w:rPr>
          <w:i/>
          <w:sz w:val="24"/>
          <w:szCs w:val="24"/>
        </w:rPr>
        <w:t>China Academy for Rural Development, Zhejiang University, Hangzhou, China</w:t>
      </w:r>
    </w:p>
    <w:p w14:paraId="4D08CBFE" w14:textId="3469FA02" w:rsidR="009765F2" w:rsidRPr="00B17D74" w:rsidRDefault="00B17D74" w:rsidP="009765F2">
      <w:pPr>
        <w:spacing w:beforeLines="50" w:before="156" w:afterLines="50" w:after="156"/>
        <w:rPr>
          <w:sz w:val="24"/>
          <w:szCs w:val="24"/>
        </w:rPr>
      </w:pPr>
      <w:r w:rsidRPr="00B17D74">
        <w:rPr>
          <w:sz w:val="24"/>
          <w:szCs w:val="24"/>
          <w:vertAlign w:val="superscript"/>
        </w:rPr>
        <w:t>c</w:t>
      </w:r>
      <w:r w:rsidRPr="00B17D74">
        <w:t xml:space="preserve"> </w:t>
      </w:r>
      <w:r w:rsidR="009765F2" w:rsidRPr="00B17D74">
        <w:rPr>
          <w:i/>
          <w:sz w:val="24"/>
          <w:szCs w:val="24"/>
        </w:rPr>
        <w:t>Division of Economics, Nanyang Technological University, Singapore</w:t>
      </w:r>
    </w:p>
    <w:p w14:paraId="66AE5E25" w14:textId="60A8F977" w:rsidR="00002544" w:rsidRDefault="00021F65" w:rsidP="00021F65">
      <w:pPr>
        <w:spacing w:beforeLines="50" w:before="156" w:afterLines="50" w:after="156" w:line="360" w:lineRule="auto"/>
        <w:rPr>
          <w:b/>
          <w:sz w:val="24"/>
          <w:szCs w:val="24"/>
        </w:rPr>
      </w:pPr>
      <w:r w:rsidRPr="00F77500">
        <w:rPr>
          <w:b/>
          <w:sz w:val="24"/>
          <w:szCs w:val="24"/>
        </w:rPr>
        <w:t xml:space="preserve">Abstract </w:t>
      </w:r>
    </w:p>
    <w:p w14:paraId="15A18B16" w14:textId="047EA0B0" w:rsidR="00EF6440" w:rsidRDefault="00EF6440" w:rsidP="00021F65">
      <w:pPr>
        <w:spacing w:beforeLines="50" w:before="156" w:afterLines="50" w:after="156" w:line="360" w:lineRule="auto"/>
        <w:rPr>
          <w:sz w:val="24"/>
          <w:szCs w:val="24"/>
        </w:rPr>
      </w:pPr>
      <w:r w:rsidRPr="00F77500">
        <w:rPr>
          <w:sz w:val="24"/>
          <w:szCs w:val="24"/>
        </w:rPr>
        <w:t xml:space="preserve">This research argues that gene differences may shape the large </w:t>
      </w:r>
      <w:r w:rsidR="00992ACB" w:rsidRPr="00F77500">
        <w:rPr>
          <w:sz w:val="24"/>
          <w:szCs w:val="24"/>
        </w:rPr>
        <w:t xml:space="preserve">cross-regional </w:t>
      </w:r>
      <w:r w:rsidRPr="00F77500">
        <w:rPr>
          <w:sz w:val="24"/>
          <w:szCs w:val="24"/>
        </w:rPr>
        <w:t xml:space="preserve">variation in </w:t>
      </w:r>
      <w:del w:id="4" w:author="Wang Ling" w:date="2018-11-20T10:02:00Z">
        <w:r w:rsidRPr="00F77500" w:rsidDel="00196916">
          <w:rPr>
            <w:sz w:val="24"/>
            <w:szCs w:val="24"/>
          </w:rPr>
          <w:delText>economic preference</w:delText>
        </w:r>
      </w:del>
      <w:ins w:id="5" w:author="Wang Ling" w:date="2018-11-20T10:02:00Z">
        <w:r w:rsidR="00196916">
          <w:rPr>
            <w:sz w:val="24"/>
            <w:szCs w:val="24"/>
          </w:rPr>
          <w:t>preference</w:t>
        </w:r>
      </w:ins>
      <w:r w:rsidRPr="00F77500">
        <w:rPr>
          <w:sz w:val="24"/>
          <w:szCs w:val="24"/>
        </w:rPr>
        <w:t xml:space="preserve">s and behaviors. We focus on </w:t>
      </w:r>
      <w:del w:id="6" w:author="Wang Ling" w:date="2018-11-20T09:22:00Z">
        <w:r w:rsidRPr="00F77500" w:rsidDel="000204CB">
          <w:rPr>
            <w:rFonts w:hint="eastAsia"/>
            <w:sz w:val="24"/>
            <w:szCs w:val="24"/>
          </w:rPr>
          <w:delText>four</w:delText>
        </w:r>
      </w:del>
      <w:ins w:id="7" w:author="Wang Ling" w:date="2018-11-20T09:22:00Z">
        <w:r w:rsidR="000204CB">
          <w:rPr>
            <w:sz w:val="24"/>
            <w:szCs w:val="24"/>
          </w:rPr>
          <w:t>three</w:t>
        </w:r>
      </w:ins>
      <w:r w:rsidRPr="00F77500">
        <w:rPr>
          <w:sz w:val="24"/>
          <w:szCs w:val="24"/>
        </w:rPr>
        <w:t xml:space="preserve"> </w:t>
      </w:r>
      <w:ins w:id="8" w:author="Wang Ling" w:date="2018-11-20T09:42:00Z">
        <w:r w:rsidR="004C67D4">
          <w:rPr>
            <w:sz w:val="24"/>
            <w:szCs w:val="24"/>
          </w:rPr>
          <w:t xml:space="preserve">categories of </w:t>
        </w:r>
      </w:ins>
      <w:r w:rsidR="00EE1BB6" w:rsidRPr="00F77500">
        <w:rPr>
          <w:sz w:val="24"/>
          <w:szCs w:val="24"/>
        </w:rPr>
        <w:t xml:space="preserve">representative and fundamental </w:t>
      </w:r>
      <w:del w:id="9" w:author="Wang Ling" w:date="2018-11-20T09:23:00Z">
        <w:r w:rsidRPr="00F77500" w:rsidDel="000204CB">
          <w:rPr>
            <w:sz w:val="24"/>
            <w:szCs w:val="24"/>
          </w:rPr>
          <w:delText xml:space="preserve">economic </w:delText>
        </w:r>
      </w:del>
      <w:r w:rsidRPr="00F77500">
        <w:rPr>
          <w:sz w:val="24"/>
          <w:szCs w:val="24"/>
        </w:rPr>
        <w:t xml:space="preserve">preferences as well as related </w:t>
      </w:r>
      <w:del w:id="10" w:author="Wang Ling" w:date="2018-11-20T09:23:00Z">
        <w:r w:rsidRPr="00F77500" w:rsidDel="000204CB">
          <w:rPr>
            <w:sz w:val="24"/>
            <w:szCs w:val="24"/>
          </w:rPr>
          <w:delText xml:space="preserve">economic </w:delText>
        </w:r>
      </w:del>
      <w:r w:rsidRPr="00F77500">
        <w:rPr>
          <w:sz w:val="24"/>
          <w:szCs w:val="24"/>
        </w:rPr>
        <w:t>behaviors: risk preference, time preference</w:t>
      </w:r>
      <w:ins w:id="11" w:author="Wang Ling" w:date="2018-11-20T09:29:00Z">
        <w:r w:rsidR="00E32406">
          <w:rPr>
            <w:sz w:val="24"/>
            <w:szCs w:val="24"/>
          </w:rPr>
          <w:t xml:space="preserve"> and social preference</w:t>
        </w:r>
      </w:ins>
      <w:del w:id="12" w:author="Wang Ling" w:date="2018-11-20T09:29:00Z">
        <w:r w:rsidRPr="00F77500" w:rsidDel="00E32406">
          <w:rPr>
            <w:sz w:val="24"/>
            <w:szCs w:val="24"/>
          </w:rPr>
          <w:delText>, trust, collectivism-individualism</w:delText>
        </w:r>
      </w:del>
      <w:r w:rsidR="00EE1BB6" w:rsidRPr="00F77500">
        <w:rPr>
          <w:sz w:val="24"/>
          <w:szCs w:val="24"/>
        </w:rPr>
        <w:t>.</w:t>
      </w:r>
      <w:r w:rsidRPr="00F77500">
        <w:rPr>
          <w:sz w:val="24"/>
          <w:szCs w:val="24"/>
        </w:rPr>
        <w:t xml:space="preserve"> Taking China as an example and using data from</w:t>
      </w:r>
      <w:r w:rsidR="00B55D5A">
        <w:rPr>
          <w:sz w:val="24"/>
          <w:szCs w:val="24"/>
        </w:rPr>
        <w:t xml:space="preserve"> C</w:t>
      </w:r>
      <w:r w:rsidR="00B55D5A">
        <w:rPr>
          <w:rFonts w:hint="eastAsia"/>
          <w:sz w:val="24"/>
          <w:szCs w:val="24"/>
        </w:rPr>
        <w:t>hina</w:t>
      </w:r>
      <w:r w:rsidR="00B55D5A">
        <w:rPr>
          <w:sz w:val="24"/>
          <w:szCs w:val="24"/>
        </w:rPr>
        <w:t xml:space="preserve"> F</w:t>
      </w:r>
      <w:r w:rsidR="00B55D5A">
        <w:rPr>
          <w:rFonts w:hint="eastAsia"/>
          <w:sz w:val="24"/>
          <w:szCs w:val="24"/>
        </w:rPr>
        <w:t>amily</w:t>
      </w:r>
      <w:r w:rsidR="00B55D5A">
        <w:rPr>
          <w:sz w:val="24"/>
          <w:szCs w:val="24"/>
        </w:rPr>
        <w:t xml:space="preserve"> P</w:t>
      </w:r>
      <w:r w:rsidR="00B55D5A">
        <w:rPr>
          <w:rFonts w:hint="eastAsia"/>
          <w:sz w:val="24"/>
          <w:szCs w:val="24"/>
        </w:rPr>
        <w:t>anel</w:t>
      </w:r>
      <w:r w:rsidR="00B55D5A">
        <w:rPr>
          <w:sz w:val="24"/>
          <w:szCs w:val="24"/>
        </w:rPr>
        <w:t xml:space="preserve"> Studies (</w:t>
      </w:r>
      <w:r w:rsidRPr="00F77500">
        <w:rPr>
          <w:sz w:val="24"/>
          <w:szCs w:val="24"/>
        </w:rPr>
        <w:t>CFPS</w:t>
      </w:r>
      <w:r w:rsidR="00B55D5A">
        <w:rPr>
          <w:sz w:val="24"/>
          <w:szCs w:val="24"/>
        </w:rPr>
        <w:t>)</w:t>
      </w:r>
      <w:r w:rsidR="00EE1BB6" w:rsidRPr="00F77500">
        <w:rPr>
          <w:sz w:val="24"/>
          <w:szCs w:val="24"/>
        </w:rPr>
        <w:t xml:space="preserve">, we find that genetic distance explains </w:t>
      </w:r>
      <w:r w:rsidRPr="00F77500">
        <w:rPr>
          <w:sz w:val="24"/>
          <w:szCs w:val="24"/>
        </w:rPr>
        <w:t xml:space="preserve">the </w:t>
      </w:r>
      <w:r w:rsidR="00687AAC" w:rsidRPr="00F77500">
        <w:rPr>
          <w:sz w:val="24"/>
          <w:szCs w:val="24"/>
        </w:rPr>
        <w:t>differences in risk preference</w:t>
      </w:r>
      <w:r w:rsidRPr="00F77500">
        <w:rPr>
          <w:sz w:val="24"/>
          <w:szCs w:val="24"/>
        </w:rPr>
        <w:t>,</w:t>
      </w:r>
      <w:del w:id="13" w:author="Wang Ling" w:date="2018-11-20T09:29:00Z">
        <w:r w:rsidRPr="00F77500" w:rsidDel="00E32406">
          <w:rPr>
            <w:sz w:val="24"/>
            <w:szCs w:val="24"/>
          </w:rPr>
          <w:delText xml:space="preserve"> trust, collectivism and individualism</w:delText>
        </w:r>
      </w:del>
      <w:ins w:id="14" w:author="Wang Ling" w:date="2018-11-20T09:29:00Z">
        <w:r w:rsidR="00E32406">
          <w:rPr>
            <w:sz w:val="24"/>
            <w:szCs w:val="24"/>
          </w:rPr>
          <w:t xml:space="preserve"> time preference and social preference</w:t>
        </w:r>
      </w:ins>
      <w:r w:rsidR="00687AAC" w:rsidRPr="00F77500">
        <w:rPr>
          <w:sz w:val="24"/>
          <w:szCs w:val="24"/>
        </w:rPr>
        <w:t xml:space="preserve"> after controlling for potential confounding factors</w:t>
      </w:r>
      <w:r w:rsidRPr="00F77500">
        <w:rPr>
          <w:sz w:val="24"/>
          <w:szCs w:val="24"/>
        </w:rPr>
        <w:t>.</w:t>
      </w:r>
      <w:ins w:id="15" w:author="Wang Ling" w:date="2018-11-20T09:52:00Z">
        <w:r w:rsidR="003277A6">
          <w:rPr>
            <w:sz w:val="24"/>
            <w:szCs w:val="24"/>
          </w:rPr>
          <w:t xml:space="preserve"> </w:t>
        </w:r>
      </w:ins>
      <w:del w:id="16" w:author="Wang Ling" w:date="2018-11-20T09:52:00Z">
        <w:r w:rsidRPr="00F77500" w:rsidDel="003277A6">
          <w:rPr>
            <w:sz w:val="24"/>
            <w:szCs w:val="24"/>
          </w:rPr>
          <w:delText xml:space="preserve"> Moreover, we </w:delText>
        </w:r>
        <w:r w:rsidR="0088743F" w:rsidDel="003277A6">
          <w:rPr>
            <w:rFonts w:hint="eastAsia"/>
            <w:sz w:val="24"/>
            <w:szCs w:val="24"/>
          </w:rPr>
          <w:delText>also</w:delText>
        </w:r>
        <w:r w:rsidR="0088743F" w:rsidDel="003277A6">
          <w:rPr>
            <w:sz w:val="24"/>
            <w:szCs w:val="24"/>
          </w:rPr>
          <w:delText xml:space="preserve"> examine </w:delText>
        </w:r>
        <w:r w:rsidRPr="00F77500" w:rsidDel="003277A6">
          <w:rPr>
            <w:sz w:val="24"/>
            <w:szCs w:val="24"/>
          </w:rPr>
          <w:delText xml:space="preserve">the effect of genetic distance on </w:delText>
        </w:r>
        <w:r w:rsidR="00687AAC" w:rsidRPr="00F77500" w:rsidDel="003277A6">
          <w:rPr>
            <w:sz w:val="24"/>
            <w:szCs w:val="24"/>
          </w:rPr>
          <w:delText xml:space="preserve">related </w:delText>
        </w:r>
      </w:del>
      <w:del w:id="17" w:author="Wang Ling" w:date="2018-11-20T09:30:00Z">
        <w:r w:rsidRPr="00F77500" w:rsidDel="00E32406">
          <w:rPr>
            <w:sz w:val="24"/>
            <w:szCs w:val="24"/>
          </w:rPr>
          <w:delText xml:space="preserve">economic </w:delText>
        </w:r>
      </w:del>
      <w:del w:id="18" w:author="Wang Ling" w:date="2018-11-20T09:52:00Z">
        <w:r w:rsidRPr="00F77500" w:rsidDel="003277A6">
          <w:rPr>
            <w:sz w:val="24"/>
            <w:szCs w:val="24"/>
          </w:rPr>
          <w:delText>behaviors and find that g</w:delText>
        </w:r>
      </w:del>
      <w:ins w:id="19" w:author="Wang Ling" w:date="2018-11-20T09:52:00Z">
        <w:r w:rsidR="003277A6">
          <w:rPr>
            <w:sz w:val="24"/>
            <w:szCs w:val="24"/>
          </w:rPr>
          <w:t>G</w:t>
        </w:r>
      </w:ins>
      <w:r w:rsidRPr="00F77500">
        <w:rPr>
          <w:sz w:val="24"/>
          <w:szCs w:val="24"/>
        </w:rPr>
        <w:t xml:space="preserve">enetic distance </w:t>
      </w:r>
      <w:ins w:id="20" w:author="Wang Ling" w:date="2018-11-20T09:52:00Z">
        <w:r w:rsidR="003277A6">
          <w:rPr>
            <w:sz w:val="24"/>
            <w:szCs w:val="24"/>
          </w:rPr>
          <w:t xml:space="preserve">also </w:t>
        </w:r>
      </w:ins>
      <w:r w:rsidR="00992ACB" w:rsidRPr="00F77500">
        <w:rPr>
          <w:sz w:val="24"/>
          <w:szCs w:val="24"/>
        </w:rPr>
        <w:t>explains</w:t>
      </w:r>
      <w:r w:rsidRPr="00F77500">
        <w:rPr>
          <w:sz w:val="24"/>
          <w:szCs w:val="24"/>
        </w:rPr>
        <w:t xml:space="preserve"> differences in </w:t>
      </w:r>
      <w:ins w:id="21" w:author="Wang Ling" w:date="2018-11-20T09:52:00Z">
        <w:r w:rsidR="003277A6">
          <w:rPr>
            <w:sz w:val="24"/>
            <w:szCs w:val="24"/>
          </w:rPr>
          <w:t xml:space="preserve">related behaviors including differences in </w:t>
        </w:r>
      </w:ins>
      <w:r w:rsidR="00687AAC" w:rsidRPr="00F77500">
        <w:rPr>
          <w:sz w:val="24"/>
          <w:szCs w:val="24"/>
        </w:rPr>
        <w:t xml:space="preserve">entrepreneurship, </w:t>
      </w:r>
      <w:del w:id="22" w:author="Wang Ling" w:date="2018-11-21T22:05:00Z">
        <w:r w:rsidR="00687AAC" w:rsidRPr="00F77500" w:rsidDel="003C266B">
          <w:rPr>
            <w:sz w:val="24"/>
            <w:szCs w:val="24"/>
          </w:rPr>
          <w:delText xml:space="preserve">risk </w:delText>
        </w:r>
      </w:del>
      <w:ins w:id="23" w:author="Wang Ling" w:date="2018-11-21T22:05:00Z">
        <w:r w:rsidR="003C266B" w:rsidRPr="00F77500">
          <w:rPr>
            <w:sz w:val="24"/>
            <w:szCs w:val="24"/>
          </w:rPr>
          <w:t>risk</w:t>
        </w:r>
        <w:r w:rsidR="003C266B">
          <w:rPr>
            <w:sz w:val="24"/>
            <w:szCs w:val="24"/>
          </w:rPr>
          <w:t>-</w:t>
        </w:r>
      </w:ins>
      <w:r w:rsidR="00687AAC" w:rsidRPr="00F77500">
        <w:rPr>
          <w:sz w:val="24"/>
          <w:szCs w:val="24"/>
        </w:rPr>
        <w:t xml:space="preserve">taking behavior, saving behavior, cooperative behavior and </w:t>
      </w:r>
      <w:r w:rsidR="00C4637A">
        <w:rPr>
          <w:sz w:val="24"/>
          <w:szCs w:val="24"/>
        </w:rPr>
        <w:t>prosocial</w:t>
      </w:r>
      <w:r w:rsidR="00687AAC" w:rsidRPr="00F77500">
        <w:rPr>
          <w:sz w:val="24"/>
          <w:szCs w:val="24"/>
        </w:rPr>
        <w:t xml:space="preserve"> behavior. </w:t>
      </w:r>
      <w:r w:rsidR="00526031">
        <w:rPr>
          <w:sz w:val="24"/>
          <w:szCs w:val="24"/>
        </w:rPr>
        <w:t>In general</w:t>
      </w:r>
      <w:r w:rsidRPr="00F77500">
        <w:rPr>
          <w:sz w:val="24"/>
          <w:szCs w:val="24"/>
        </w:rPr>
        <w:t>, genetic distance accounts for 10-</w:t>
      </w:r>
      <w:r w:rsidR="002B6351" w:rsidRPr="00F77500">
        <w:rPr>
          <w:sz w:val="24"/>
          <w:szCs w:val="24"/>
        </w:rPr>
        <w:t>2</w:t>
      </w:r>
      <w:r w:rsidR="002B6351">
        <w:rPr>
          <w:sz w:val="24"/>
          <w:szCs w:val="24"/>
        </w:rPr>
        <w:t>3</w:t>
      </w:r>
      <w:r w:rsidRPr="00F77500">
        <w:rPr>
          <w:sz w:val="24"/>
          <w:szCs w:val="24"/>
        </w:rPr>
        <w:t xml:space="preserve">% of a standard deviation of differences in </w:t>
      </w:r>
      <w:del w:id="24" w:author="Wang Ling" w:date="2018-11-20T09:39:00Z">
        <w:r w:rsidRPr="00F77500" w:rsidDel="004C67D4">
          <w:rPr>
            <w:sz w:val="24"/>
            <w:szCs w:val="24"/>
          </w:rPr>
          <w:delText xml:space="preserve">economic </w:delText>
        </w:r>
      </w:del>
      <w:r w:rsidRPr="00F77500">
        <w:rPr>
          <w:sz w:val="24"/>
          <w:szCs w:val="24"/>
        </w:rPr>
        <w:t>preferences and behaviors.</w:t>
      </w:r>
      <w:r w:rsidR="0068015D" w:rsidRPr="00F77500">
        <w:rPr>
          <w:sz w:val="24"/>
          <w:szCs w:val="24"/>
        </w:rPr>
        <w:t xml:space="preserve"> </w:t>
      </w:r>
      <w:ins w:id="25" w:author="Wang Ling" w:date="2018-11-20T09:47:00Z">
        <w:r w:rsidR="004C67D4">
          <w:rPr>
            <w:sz w:val="24"/>
            <w:szCs w:val="24"/>
          </w:rPr>
          <w:t xml:space="preserve">The potential </w:t>
        </w:r>
      </w:ins>
      <w:ins w:id="26" w:author="Wang Ling" w:date="2018-11-20T09:48:00Z">
        <w:r w:rsidR="004C67D4">
          <w:rPr>
            <w:sz w:val="24"/>
            <w:szCs w:val="24"/>
          </w:rPr>
          <w:t>for differences in genetic influence between the</w:t>
        </w:r>
      </w:ins>
      <w:ins w:id="27" w:author="Wang Ling" w:date="2018-11-20T09:49:00Z">
        <w:r w:rsidR="003277A6">
          <w:rPr>
            <w:sz w:val="24"/>
            <w:szCs w:val="24"/>
          </w:rPr>
          <w:t xml:space="preserve"> sexes have also been explored.</w:t>
        </w:r>
      </w:ins>
      <w:ins w:id="28" w:author="Wang Ling" w:date="2018-11-20T09:48:00Z">
        <w:r w:rsidR="004C67D4">
          <w:rPr>
            <w:sz w:val="24"/>
            <w:szCs w:val="24"/>
          </w:rPr>
          <w:t xml:space="preserve"> </w:t>
        </w:r>
      </w:ins>
      <w:ins w:id="29" w:author="Wang Ling" w:date="2018-11-20T09:31:00Z">
        <w:r w:rsidR="00E32406">
          <w:rPr>
            <w:sz w:val="24"/>
            <w:szCs w:val="24"/>
          </w:rPr>
          <w:t>We</w:t>
        </w:r>
      </w:ins>
      <w:ins w:id="30" w:author="Wang Ling" w:date="2018-11-20T09:45:00Z">
        <w:r w:rsidR="004C67D4">
          <w:rPr>
            <w:sz w:val="24"/>
            <w:szCs w:val="24"/>
          </w:rPr>
          <w:t xml:space="preserve"> </w:t>
        </w:r>
      </w:ins>
      <w:ins w:id="31" w:author="Wang Ling" w:date="2018-11-20T09:31:00Z">
        <w:r w:rsidR="00E32406">
          <w:rPr>
            <w:sz w:val="24"/>
            <w:szCs w:val="24"/>
          </w:rPr>
          <w:t>find that</w:t>
        </w:r>
      </w:ins>
      <w:ins w:id="32" w:author="Wang Ling" w:date="2018-11-20T09:49:00Z">
        <w:r w:rsidR="003277A6">
          <w:rPr>
            <w:sz w:val="24"/>
            <w:szCs w:val="24"/>
          </w:rPr>
          <w:t xml:space="preserve"> genetic effects</w:t>
        </w:r>
      </w:ins>
      <w:ins w:id="33" w:author="Wang Ling" w:date="2018-11-20T09:32:00Z">
        <w:r w:rsidR="00E32406">
          <w:rPr>
            <w:sz w:val="24"/>
            <w:szCs w:val="24"/>
          </w:rPr>
          <w:t xml:space="preserve"> are not </w:t>
        </w:r>
      </w:ins>
      <w:ins w:id="34" w:author="Wang Ling" w:date="2018-11-20T09:45:00Z">
        <w:r w:rsidR="004C67D4">
          <w:rPr>
            <w:sz w:val="24"/>
            <w:szCs w:val="24"/>
          </w:rPr>
          <w:t xml:space="preserve">the </w:t>
        </w:r>
      </w:ins>
      <w:ins w:id="35" w:author="Wang Ling" w:date="2018-11-20T09:32:00Z">
        <w:r w:rsidR="00E32406">
          <w:rPr>
            <w:sz w:val="24"/>
            <w:szCs w:val="24"/>
          </w:rPr>
          <w:t xml:space="preserve">same </w:t>
        </w:r>
      </w:ins>
      <w:ins w:id="36" w:author="Wang Ling" w:date="2018-11-20T09:45:00Z">
        <w:r w:rsidR="004C67D4">
          <w:rPr>
            <w:sz w:val="24"/>
            <w:szCs w:val="24"/>
          </w:rPr>
          <w:t xml:space="preserve">for males and females. </w:t>
        </w:r>
      </w:ins>
      <w:r w:rsidR="0068015D" w:rsidRPr="00F77500">
        <w:rPr>
          <w:sz w:val="24"/>
          <w:szCs w:val="24"/>
        </w:rPr>
        <w:t xml:space="preserve">Our study provides new evidence for the heritability of preferences </w:t>
      </w:r>
      <w:r w:rsidR="009765F2">
        <w:rPr>
          <w:sz w:val="24"/>
          <w:szCs w:val="24"/>
        </w:rPr>
        <w:t xml:space="preserve">and </w:t>
      </w:r>
      <w:r w:rsidR="0068015D" w:rsidRPr="00F77500">
        <w:rPr>
          <w:sz w:val="24"/>
          <w:szCs w:val="24"/>
        </w:rPr>
        <w:t>behaviors</w:t>
      </w:r>
      <w:ins w:id="37" w:author="Wang Ling" w:date="2018-11-20T09:56:00Z">
        <w:r w:rsidR="003277A6">
          <w:rPr>
            <w:sz w:val="24"/>
            <w:szCs w:val="24"/>
          </w:rPr>
          <w:t xml:space="preserve"> </w:t>
        </w:r>
      </w:ins>
      <w:del w:id="38" w:author="Wang Ling" w:date="2018-11-22T09:51:00Z">
        <w:r w:rsidR="0068015D" w:rsidRPr="00F77500" w:rsidDel="00C27C27">
          <w:rPr>
            <w:sz w:val="24"/>
            <w:szCs w:val="24"/>
          </w:rPr>
          <w:delText xml:space="preserve"> </w:delText>
        </w:r>
      </w:del>
      <w:r w:rsidR="0068015D" w:rsidRPr="00F77500">
        <w:rPr>
          <w:sz w:val="24"/>
          <w:szCs w:val="24"/>
        </w:rPr>
        <w:t xml:space="preserve">and </w:t>
      </w:r>
      <w:r w:rsidR="00576DC5" w:rsidRPr="00F77500">
        <w:rPr>
          <w:sz w:val="24"/>
          <w:szCs w:val="24"/>
        </w:rPr>
        <w:t>proposes</w:t>
      </w:r>
      <w:r w:rsidR="0068015D" w:rsidRPr="00F77500">
        <w:rPr>
          <w:sz w:val="24"/>
          <w:szCs w:val="24"/>
        </w:rPr>
        <w:t xml:space="preserve"> a new explanation </w:t>
      </w:r>
      <w:bookmarkStart w:id="39" w:name="OLE_LINK1"/>
      <w:bookmarkStart w:id="40" w:name="OLE_LINK2"/>
      <w:r w:rsidR="0068015D" w:rsidRPr="00F77500">
        <w:rPr>
          <w:sz w:val="24"/>
          <w:szCs w:val="24"/>
        </w:rPr>
        <w:t>for cross-regional disparities</w:t>
      </w:r>
      <w:bookmarkEnd w:id="39"/>
      <w:bookmarkEnd w:id="40"/>
      <w:r w:rsidR="0068015D" w:rsidRPr="00F77500">
        <w:rPr>
          <w:sz w:val="24"/>
          <w:szCs w:val="24"/>
        </w:rPr>
        <w:t xml:space="preserve">. </w:t>
      </w:r>
      <w:r w:rsidRPr="00F77500">
        <w:rPr>
          <w:sz w:val="24"/>
          <w:szCs w:val="24"/>
        </w:rPr>
        <w:t xml:space="preserve"> </w:t>
      </w:r>
    </w:p>
    <w:p w14:paraId="71619ADD" w14:textId="30285ACD" w:rsidR="00A46111" w:rsidRDefault="00A46111" w:rsidP="00021F65">
      <w:pPr>
        <w:spacing w:beforeLines="50" w:before="156" w:afterLines="50" w:after="156" w:line="360" w:lineRule="auto"/>
        <w:rPr>
          <w:sz w:val="24"/>
          <w:szCs w:val="24"/>
        </w:rPr>
      </w:pPr>
      <w:r w:rsidRPr="00FC189B">
        <w:rPr>
          <w:i/>
          <w:sz w:val="24"/>
          <w:szCs w:val="24"/>
        </w:rPr>
        <w:t>Keywords:</w:t>
      </w:r>
      <w:r w:rsidR="003E4425">
        <w:rPr>
          <w:sz w:val="24"/>
          <w:szCs w:val="24"/>
        </w:rPr>
        <w:t xml:space="preserve"> g</w:t>
      </w:r>
      <w:r w:rsidR="003E4425">
        <w:rPr>
          <w:rFonts w:hint="eastAsia"/>
          <w:sz w:val="24"/>
          <w:szCs w:val="24"/>
        </w:rPr>
        <w:t>enetic</w:t>
      </w:r>
      <w:r w:rsidR="003E4425">
        <w:rPr>
          <w:sz w:val="24"/>
          <w:szCs w:val="24"/>
        </w:rPr>
        <w:t xml:space="preserve"> </w:t>
      </w:r>
      <w:r w:rsidR="003E4425">
        <w:rPr>
          <w:rFonts w:hint="eastAsia"/>
          <w:sz w:val="24"/>
          <w:szCs w:val="24"/>
        </w:rPr>
        <w:t>distance</w:t>
      </w:r>
      <w:r w:rsidR="003E4425">
        <w:rPr>
          <w:sz w:val="24"/>
          <w:szCs w:val="24"/>
        </w:rPr>
        <w:t xml:space="preserve">; heritability; </w:t>
      </w:r>
      <w:del w:id="41" w:author="Wang Ling" w:date="2018-11-20T10:02:00Z">
        <w:r w:rsidR="003E4425" w:rsidDel="00196916">
          <w:rPr>
            <w:sz w:val="24"/>
            <w:szCs w:val="24"/>
          </w:rPr>
          <w:delText>economic preference</w:delText>
        </w:r>
      </w:del>
      <w:ins w:id="42" w:author="Wang Ling" w:date="2018-11-20T10:02:00Z">
        <w:r w:rsidR="00196916">
          <w:rPr>
            <w:sz w:val="24"/>
            <w:szCs w:val="24"/>
          </w:rPr>
          <w:t>preference</w:t>
        </w:r>
      </w:ins>
      <w:r w:rsidR="003E4425">
        <w:rPr>
          <w:sz w:val="24"/>
          <w:szCs w:val="24"/>
        </w:rPr>
        <w:t xml:space="preserve">; </w:t>
      </w:r>
      <w:del w:id="43" w:author="Wang Ling" w:date="2018-11-20T10:02:00Z">
        <w:r w:rsidR="003E4425" w:rsidDel="00196916">
          <w:rPr>
            <w:sz w:val="24"/>
            <w:szCs w:val="24"/>
          </w:rPr>
          <w:delText>economic behavior</w:delText>
        </w:r>
      </w:del>
      <w:ins w:id="44" w:author="Wang Ling" w:date="2018-11-20T10:02:00Z">
        <w:r w:rsidR="00196916">
          <w:rPr>
            <w:sz w:val="24"/>
            <w:szCs w:val="24"/>
          </w:rPr>
          <w:t>behavior</w:t>
        </w:r>
      </w:ins>
    </w:p>
    <w:p w14:paraId="487F0240" w14:textId="4F74D400" w:rsidR="00A46111" w:rsidRPr="00F77500" w:rsidRDefault="00A46111" w:rsidP="00021F65">
      <w:pPr>
        <w:spacing w:beforeLines="50" w:before="156" w:afterLines="50" w:after="156" w:line="360" w:lineRule="auto"/>
        <w:rPr>
          <w:b/>
          <w:sz w:val="24"/>
          <w:szCs w:val="24"/>
        </w:rPr>
      </w:pPr>
      <w:r>
        <w:rPr>
          <w:sz w:val="24"/>
          <w:szCs w:val="24"/>
        </w:rPr>
        <w:t>JEL Codes:</w:t>
      </w:r>
      <w:r w:rsidR="00773E05">
        <w:rPr>
          <w:sz w:val="24"/>
          <w:szCs w:val="24"/>
        </w:rPr>
        <w:t xml:space="preserve"> E70</w:t>
      </w:r>
      <w:r w:rsidR="00CA06F3">
        <w:rPr>
          <w:sz w:val="24"/>
          <w:szCs w:val="24"/>
        </w:rPr>
        <w:t>;</w:t>
      </w:r>
      <w:r w:rsidR="00773E05">
        <w:rPr>
          <w:sz w:val="24"/>
          <w:szCs w:val="24"/>
        </w:rPr>
        <w:t xml:space="preserve"> Z00</w:t>
      </w:r>
      <w:r w:rsidR="00CA06F3">
        <w:rPr>
          <w:sz w:val="24"/>
          <w:szCs w:val="24"/>
        </w:rPr>
        <w:t>;</w:t>
      </w:r>
      <w:r w:rsidR="00773E05">
        <w:rPr>
          <w:sz w:val="24"/>
          <w:szCs w:val="24"/>
        </w:rPr>
        <w:t xml:space="preserve"> Z13</w:t>
      </w:r>
    </w:p>
    <w:p w14:paraId="4B8635BA" w14:textId="77777777" w:rsidR="00FE724E" w:rsidRDefault="00FE724E" w:rsidP="00EF6440">
      <w:pPr>
        <w:spacing w:beforeLines="50" w:before="156" w:afterLines="50" w:after="156" w:line="360" w:lineRule="auto"/>
        <w:rPr>
          <w:b/>
          <w:sz w:val="24"/>
          <w:szCs w:val="24"/>
        </w:rPr>
      </w:pPr>
    </w:p>
    <w:p w14:paraId="1C870D77" w14:textId="05A6D479" w:rsidR="00B17D74" w:rsidRPr="00002544" w:rsidRDefault="00002544" w:rsidP="00002544">
      <w:pPr>
        <w:spacing w:beforeLines="50" w:before="156" w:afterLines="50" w:after="156" w:line="360" w:lineRule="auto"/>
        <w:rPr>
          <w:sz w:val="24"/>
          <w:szCs w:val="24"/>
        </w:rPr>
      </w:pPr>
      <w:r w:rsidRPr="00002544">
        <w:rPr>
          <w:sz w:val="24"/>
          <w:szCs w:val="24"/>
        </w:rPr>
        <w:t>Funding: This work was supported by the National Institutes of Health [grant numbers xxxx, yyyy]; the Bill &amp; Melinda Gates Foundation, Seattle, WA [grant number zzzz]; and the United States Institutes</w:t>
      </w:r>
      <w:r>
        <w:rPr>
          <w:rFonts w:hint="eastAsia"/>
          <w:sz w:val="24"/>
          <w:szCs w:val="24"/>
        </w:rPr>
        <w:t xml:space="preserve"> </w:t>
      </w:r>
      <w:r w:rsidRPr="00002544">
        <w:rPr>
          <w:sz w:val="24"/>
          <w:szCs w:val="24"/>
        </w:rPr>
        <w:t>of Peace [grant number aaaa].</w:t>
      </w:r>
    </w:p>
    <w:p w14:paraId="74341967" w14:textId="77777777" w:rsidR="00A46111" w:rsidRDefault="00A46111" w:rsidP="00EF6440">
      <w:pPr>
        <w:spacing w:beforeLines="50" w:before="156" w:afterLines="50" w:after="156" w:line="360" w:lineRule="auto"/>
        <w:rPr>
          <w:b/>
          <w:sz w:val="24"/>
          <w:szCs w:val="24"/>
        </w:rPr>
      </w:pPr>
    </w:p>
    <w:p w14:paraId="07CE13D2" w14:textId="5B3F2BAE" w:rsidR="00A46111" w:rsidDel="00733459" w:rsidRDefault="00A46111" w:rsidP="00EF6440">
      <w:pPr>
        <w:spacing w:beforeLines="50" w:before="156" w:afterLines="50" w:after="156" w:line="360" w:lineRule="auto"/>
        <w:rPr>
          <w:del w:id="45" w:author="Wang Ling" w:date="2018-11-20T10:23:00Z"/>
          <w:b/>
          <w:sz w:val="24"/>
          <w:szCs w:val="24"/>
        </w:rPr>
      </w:pPr>
    </w:p>
    <w:p w14:paraId="07DB23C7" w14:textId="217B8EC0" w:rsidR="00A46111" w:rsidDel="00733459" w:rsidRDefault="00A46111" w:rsidP="00EF6440">
      <w:pPr>
        <w:spacing w:beforeLines="50" w:before="156" w:afterLines="50" w:after="156" w:line="360" w:lineRule="auto"/>
        <w:rPr>
          <w:del w:id="46" w:author="Wang Ling" w:date="2018-11-20T10:23:00Z"/>
          <w:b/>
          <w:sz w:val="24"/>
          <w:szCs w:val="24"/>
        </w:rPr>
      </w:pPr>
    </w:p>
    <w:p w14:paraId="3CD99838" w14:textId="1C2145F6" w:rsidR="00203F8B" w:rsidRPr="00F77500" w:rsidRDefault="00C83163" w:rsidP="00EF6440">
      <w:pPr>
        <w:spacing w:beforeLines="50" w:before="156" w:afterLines="50" w:after="156" w:line="360" w:lineRule="auto"/>
        <w:rPr>
          <w:b/>
          <w:sz w:val="24"/>
          <w:szCs w:val="24"/>
        </w:rPr>
      </w:pPr>
      <w:r>
        <w:rPr>
          <w:b/>
          <w:sz w:val="24"/>
          <w:szCs w:val="24"/>
        </w:rPr>
        <w:t xml:space="preserve">1. </w:t>
      </w:r>
      <w:r w:rsidR="00203F8B" w:rsidRPr="00F77500">
        <w:rPr>
          <w:b/>
          <w:sz w:val="24"/>
          <w:szCs w:val="24"/>
        </w:rPr>
        <w:t>Introduction</w:t>
      </w:r>
    </w:p>
    <w:p w14:paraId="02B18074" w14:textId="59B55B76" w:rsidR="00203F8B" w:rsidRPr="00F77500" w:rsidRDefault="00203F8B" w:rsidP="00EF6440">
      <w:pPr>
        <w:spacing w:beforeLines="50" w:before="156" w:afterLines="50" w:after="156" w:line="360" w:lineRule="auto"/>
        <w:rPr>
          <w:sz w:val="24"/>
          <w:szCs w:val="24"/>
        </w:rPr>
      </w:pPr>
      <w:r w:rsidRPr="00F77500">
        <w:rPr>
          <w:sz w:val="24"/>
          <w:szCs w:val="24"/>
        </w:rPr>
        <w:t xml:space="preserve">Researchers have discovered systematic cross-regional </w:t>
      </w:r>
      <w:r w:rsidR="004E281C" w:rsidRPr="00F77500">
        <w:rPr>
          <w:sz w:val="24"/>
          <w:szCs w:val="24"/>
        </w:rPr>
        <w:t>differences</w:t>
      </w:r>
      <w:r w:rsidRPr="00F77500">
        <w:rPr>
          <w:sz w:val="24"/>
          <w:szCs w:val="24"/>
        </w:rPr>
        <w:t xml:space="preserve"> in many fundamental preferences, such as risk preference </w:t>
      </w:r>
      <w:hyperlink w:anchor="_ENREF_33" w:tooltip="Hsee, 1999 #1906" w:history="1">
        <w:r w:rsidR="006158A2">
          <w:rPr>
            <w:sz w:val="24"/>
            <w:szCs w:val="24"/>
          </w:rPr>
          <w:fldChar w:fldCharType="begin"/>
        </w:r>
        <w:r w:rsidR="006158A2">
          <w:rPr>
            <w:sz w:val="24"/>
            <w:szCs w:val="24"/>
          </w:rPr>
          <w:instrText xml:space="preserve"> ADDIN EN.CITE &lt;EndNote&gt;&lt;Cite AuthorYear="1"&gt;&lt;Author&gt;Hsee&lt;/Author&gt;&lt;Year&gt;1999&lt;/Year&gt;&lt;RecNum&gt;1906&lt;/RecNum&gt;&lt;DisplayText&gt;Hsee and Weber (1999)&lt;/DisplayText&gt;&lt;record&gt;&lt;rec-number&gt;1906&lt;/rec-number&gt;&lt;foreign-keys&gt;&lt;key app="EN" db-id="5av2ar2d802ax6earv6xaswcrwtpwer</w:instrText>
        </w:r>
        <w:r w:rsidR="006158A2">
          <w:rPr>
            <w:rFonts w:hint="eastAsia"/>
            <w:sz w:val="24"/>
            <w:szCs w:val="24"/>
          </w:rPr>
          <w:instrText>r9rrw"&gt;1906&lt;/key&gt;&lt;/foreign-keys&gt;&lt;ref-type name="Journal Article"&gt;17&lt;/ref-type&gt;&lt;contributors&gt;&lt;authors&gt;&lt;author&gt;Hsee, Christopher K&lt;/author&gt;&lt;author&gt;Weber, Elke U&lt;/author&gt;&lt;/authors&gt;&lt;/contributors&gt;&lt;titles&gt;&lt;title&gt;Cross</w:instrText>
        </w:r>
        <w:r w:rsidR="006158A2">
          <w:rPr>
            <w:rFonts w:hint="eastAsia"/>
            <w:sz w:val="24"/>
            <w:szCs w:val="24"/>
          </w:rPr>
          <w:instrText>‐</w:instrText>
        </w:r>
        <w:r w:rsidR="006158A2">
          <w:rPr>
            <w:rFonts w:hint="eastAsia"/>
            <w:sz w:val="24"/>
            <w:szCs w:val="24"/>
          </w:rPr>
          <w:instrText>national differences in risk preference an</w:instrText>
        </w:r>
        <w:r w:rsidR="006158A2">
          <w:rPr>
            <w:sz w:val="24"/>
            <w:szCs w:val="24"/>
          </w:rPr>
          <w:instrText>d lay predictions&lt;/title&gt;&lt;secondary-title&gt;Journal of Behavioral Decision Making&lt;/secondary-title&gt;&lt;/titles&gt;&lt;periodical&gt;&lt;full-title&gt;Journal of Behavioral Decision Making&lt;/full-title&gt;&lt;/periodical&gt;&lt;pages&gt;165-179&lt;/pages&gt;&lt;volume&gt;12&lt;/volume&gt;&lt;number&gt;2&lt;/number&gt;&lt;dates&gt;&lt;year&gt;1999&lt;/year&gt;&lt;/dates&gt;&lt;isbn&gt;0894-3257&lt;/isbn&gt;&lt;urls&gt;&lt;/urls&gt;&lt;/record&gt;&lt;/Cite&gt;&lt;/EndNote&gt;</w:instrText>
        </w:r>
        <w:r w:rsidR="006158A2">
          <w:rPr>
            <w:sz w:val="24"/>
            <w:szCs w:val="24"/>
          </w:rPr>
          <w:fldChar w:fldCharType="separate"/>
        </w:r>
        <w:r w:rsidR="006158A2">
          <w:rPr>
            <w:noProof/>
            <w:sz w:val="24"/>
            <w:szCs w:val="24"/>
          </w:rPr>
          <w:t>Hsee and Weber (1999)</w:t>
        </w:r>
        <w:r w:rsidR="006158A2">
          <w:rPr>
            <w:sz w:val="24"/>
            <w:szCs w:val="24"/>
          </w:rPr>
          <w:fldChar w:fldCharType="end"/>
        </w:r>
      </w:hyperlink>
      <w:r w:rsidRPr="00F77500">
        <w:rPr>
          <w:sz w:val="24"/>
          <w:szCs w:val="24"/>
        </w:rPr>
        <w:t xml:space="preserve">, trust </w:t>
      </w:r>
      <w:r w:rsidR="000F4D32">
        <w:rPr>
          <w:sz w:val="24"/>
          <w:szCs w:val="24"/>
        </w:rPr>
        <w:fldChar w:fldCharType="begin"/>
      </w:r>
      <w:r w:rsidR="000F4D32">
        <w:rPr>
          <w:sz w:val="24"/>
          <w:szCs w:val="24"/>
        </w:rPr>
        <w:instrText xml:space="preserve"> ADDIN EN.CITE &lt;EndNote&gt;&lt;Cite&gt;&lt;Author&gt;Zhang&lt;/Author&gt;&lt;Year&gt;2002&lt;/Year&gt;&lt;RecNum&gt;1908&lt;/RecNum&gt;&lt;DisplayText&gt;(Bohnet et al., 2010; Zhang and Ke, 2002)&lt;/DisplayText&gt;&lt;record&gt;&lt;rec-number&gt;1908&lt;/rec-number&gt;&lt;foreign-keys&gt;&lt;key app="EN" db-id="5av2ar2d802ax6earv6xaswcrwtpwerr9rrw"&gt;1908&lt;/key&gt;&lt;/foreign-keys&gt;&lt;ref-type name="Journal Article"&gt;17&lt;/ref-type&gt;&lt;contributors&gt;&lt;authors&gt;&lt;author&gt;Zhang, Weiying&lt;/author&gt;&lt;author&gt;&lt;style face="normal" font="default" size="100%"&gt;Ke&lt;/style&gt;&lt;style face="normal" font="default" charset="134" size="100%"&gt;, &lt;/style&gt;&lt;style face="normal" font="default" size="100%"&gt;Rongzhu&lt;/style&gt;&lt;/author&gt;&lt;/authors&gt;&lt;/contributors&gt;&lt;titles&gt;&lt;title&gt;Trust in China: A Cross-Regional Analysis [J]&lt;/title&gt;&lt;secondary-title&gt;Economic Research Journal&lt;/secondary-title&gt;&lt;/titles&gt;&lt;periodical&gt;&lt;full-title&gt;Economic Research Journal&lt;/full-title&gt;&lt;/periodical&gt;&lt;pages&gt;59-70&lt;/pages&gt;&lt;volume&gt;10&lt;/volume&gt;&lt;dates&gt;&lt;year&gt;2002&lt;/year&gt;&lt;/dates&gt;&lt;urls&gt;&lt;/urls&gt;&lt;/record&gt;&lt;/Cite&gt;&lt;Cite&gt;&lt;Author&gt;Bohnet&lt;/Author&gt;&lt;Year&gt;2010&lt;/Year&gt;&lt;RecNum&gt;1907&lt;/RecNum&gt;&lt;record&gt;&lt;rec-number&gt;1907&lt;/rec-number&gt;&lt;foreign-keys&gt;&lt;key app="EN" db-id="5av2ar2d802ax6earv6xaswcrwtpwerr9rrw"&gt;1907&lt;/key&gt;&lt;/foreign-keys&gt;&lt;ref-type name="Journal Article"&gt;17&lt;/ref-type&gt;&lt;contributors&gt;&lt;authors&gt;&lt;author&gt;Bohnet, Iris&lt;/author&gt;&lt;author&gt;Herrmann, Benedikt&lt;/author&gt;&lt;author&gt;Zeckhauser, Richard&lt;/author&gt;&lt;/authors&gt;&lt;/contributors&gt;&lt;titles&gt;&lt;title&gt;Trust and the reference points for trustworthiness in Gulf and Western countries&lt;/title&gt;&lt;secondary-title&gt;The Quarterly Journal of Economics&lt;/secondary-title&gt;&lt;/titles&gt;&lt;periodical&gt;&lt;full-title&gt;The Quarterly Journal of Economics&lt;/full-title&gt;&lt;/periodical&gt;&lt;pages&gt;811-828&lt;/pages&gt;&lt;volume&gt;125&lt;/volume&gt;&lt;number&gt;2&lt;/number&gt;&lt;dates&gt;&lt;year&gt;2010&lt;/year&gt;&lt;/dates&gt;&lt;isbn&gt;1531-4650&lt;/isbn&gt;&lt;urls&gt;&lt;/urls&gt;&lt;/record&gt;&lt;/Cite&gt;&lt;/EndNote&gt;</w:instrText>
      </w:r>
      <w:r w:rsidR="000F4D32">
        <w:rPr>
          <w:sz w:val="24"/>
          <w:szCs w:val="24"/>
        </w:rPr>
        <w:fldChar w:fldCharType="separate"/>
      </w:r>
      <w:r w:rsidR="000F4D32">
        <w:rPr>
          <w:noProof/>
          <w:sz w:val="24"/>
          <w:szCs w:val="24"/>
        </w:rPr>
        <w:t>(</w:t>
      </w:r>
      <w:hyperlink w:anchor="_ENREF_6" w:tooltip="Bohnet, 2010 #1907" w:history="1">
        <w:r w:rsidR="006158A2">
          <w:rPr>
            <w:noProof/>
            <w:sz w:val="24"/>
            <w:szCs w:val="24"/>
          </w:rPr>
          <w:t>Bohnet et al., 2010</w:t>
        </w:r>
      </w:hyperlink>
      <w:r w:rsidR="000F4D32">
        <w:rPr>
          <w:noProof/>
          <w:sz w:val="24"/>
          <w:szCs w:val="24"/>
        </w:rPr>
        <w:t xml:space="preserve">; </w:t>
      </w:r>
      <w:hyperlink w:anchor="_ENREF_52" w:tooltip="Zhang, 2002 #1908" w:history="1">
        <w:r w:rsidR="006158A2">
          <w:rPr>
            <w:noProof/>
            <w:sz w:val="24"/>
            <w:szCs w:val="24"/>
          </w:rPr>
          <w:t>Zhang and Ke, 2002</w:t>
        </w:r>
      </w:hyperlink>
      <w:r w:rsidR="000F4D32">
        <w:rPr>
          <w:noProof/>
          <w:sz w:val="24"/>
          <w:szCs w:val="24"/>
        </w:rPr>
        <w:t>)</w:t>
      </w:r>
      <w:r w:rsidR="000F4D32">
        <w:rPr>
          <w:sz w:val="24"/>
          <w:szCs w:val="24"/>
        </w:rPr>
        <w:fldChar w:fldCharType="end"/>
      </w:r>
      <w:r w:rsidR="00FD41A9">
        <w:rPr>
          <w:sz w:val="24"/>
          <w:szCs w:val="24"/>
        </w:rPr>
        <w:t xml:space="preserve"> </w:t>
      </w:r>
      <w:r w:rsidRPr="00F77500">
        <w:rPr>
          <w:sz w:val="24"/>
          <w:szCs w:val="24"/>
        </w:rPr>
        <w:t>and collectivism-individualism</w:t>
      </w:r>
      <w:r w:rsidR="00FD41A9">
        <w:rPr>
          <w:sz w:val="24"/>
          <w:szCs w:val="24"/>
        </w:rPr>
        <w:t xml:space="preserve"> </w:t>
      </w:r>
      <w:r w:rsidR="000F4D32">
        <w:rPr>
          <w:sz w:val="24"/>
          <w:szCs w:val="24"/>
        </w:rPr>
        <w:fldChar w:fldCharType="begin"/>
      </w:r>
      <w:r w:rsidR="000F4D32">
        <w:rPr>
          <w:sz w:val="24"/>
          <w:szCs w:val="24"/>
        </w:rPr>
        <w:instrText xml:space="preserve"> ADDIN EN.CITE &lt;EndNote&gt;&lt;Cite&gt;&lt;Author&gt;Van de Vliert&lt;/Author&gt;&lt;Year&gt;2013&lt;/Year&gt;&lt;RecNum&gt;1909&lt;/RecNum&gt;&lt;DisplayText&gt;(Talhelm et al., 2014; Van de Vliert et al., 2013)&lt;/DisplayText&gt;&lt;record&gt;&lt;rec-number&gt;1909&lt;/rec-number&gt;&lt;foreign-keys&gt;&lt;key app="EN" db-id="5av2ar2d802ax6earv6xaswcrwtpwerr9rrw"&gt;1909&lt;/key&gt;&lt;/foreign-keys&gt;&lt;ref-type name="Journal Article"&gt;17&lt;/ref-type&gt;&lt;contributors&gt;&lt;authors&gt;&lt;author&gt;Van de Vliert, Evert&lt;/author&gt;&lt;author&gt;Yang, Huadong&lt;/author&gt;&lt;author&gt;Wang, Yongli&lt;/author&gt;&lt;author&gt;Ren, Xiao-peng&lt;/author&gt;&lt;/authors&gt;&lt;/contributors&gt;&lt;titles&gt;&lt;title&gt;Climato-economic imprints on Chinese collectivism&lt;/title&gt;&lt;secondary-title&gt;Journal of Cross-Cultural Psychology&lt;/secondary-title&gt;&lt;/titles&gt;&lt;periodical&gt;&lt;full-title&gt;Journal of Cross-Cultural Psychology&lt;/full-title&gt;&lt;/periodical&gt;&lt;pages&gt;589-605&lt;/pages&gt;&lt;volume&gt;44&lt;/volume&gt;&lt;number&gt;4&lt;/number&gt;&lt;dates&gt;&lt;year&gt;2013&lt;/year&gt;&lt;/dates&gt;&lt;isbn&gt;0022-0221&lt;/isbn&gt;&lt;urls&gt;&lt;/urls&gt;&lt;/record&gt;&lt;/Cite&gt;&lt;Cite&gt;&lt;Author&gt;Talhelm&lt;/Author&gt;&lt;Year&gt;2014&lt;/Year&gt;&lt;RecNum&gt;1812&lt;/RecNum&gt;&lt;record&gt;&lt;rec-number&gt;1812&lt;/rec-number&gt;&lt;foreign-keys&gt;&lt;key app="EN" db-id="5av2ar2d802ax6earv6xaswcrwtpwerr9rrw"&gt;1812&lt;/key&gt;&lt;/foreign-keys&gt;&lt;ref-type name="Journal Article"&gt;17&lt;/ref-type&gt;&lt;contributors&gt;&lt;authors&gt;&lt;author&gt;Talhelm, Thomas&lt;/author&gt;&lt;author&gt;Zhang, Xuemin&lt;/author&gt;&lt;author&gt;Oishi, Shige&lt;/author&gt;&lt;author&gt;Shimin, Chen&lt;/author&gt;&lt;author&gt;Duan, Dechao&lt;/author&gt;&lt;author&gt;Lan, Xiaoli&lt;/author&gt;&lt;author&gt;Kitayama, Shinobu&lt;/author&gt;&lt;/authors&gt;&lt;/contributors&gt;&lt;titles&gt;&lt;title&gt;Large-scale psychological differences within China explained by rice versus wheat agriculture&lt;/title&gt;&lt;secondary-title&gt;Science&lt;/secondary-title&gt;&lt;/titles&gt;&lt;periodical&gt;&lt;full-title&gt;Science&lt;/full-title&gt;&lt;/periodical&gt;&lt;pages&gt;603-608&lt;/pages&gt;&lt;volume&gt;344&lt;/volume&gt;&lt;number&gt;6184&lt;/number&gt;&lt;dates&gt;&lt;year&gt;2014&lt;/year&gt;&lt;/dates&gt;&lt;isbn&gt;0036-8075&lt;/isbn&gt;&lt;urls&gt;&lt;/urls&gt;&lt;/record&gt;&lt;/Cite&gt;&lt;/EndNote&gt;</w:instrText>
      </w:r>
      <w:r w:rsidR="000F4D32">
        <w:rPr>
          <w:sz w:val="24"/>
          <w:szCs w:val="24"/>
        </w:rPr>
        <w:fldChar w:fldCharType="separate"/>
      </w:r>
      <w:r w:rsidR="000F4D32">
        <w:rPr>
          <w:noProof/>
          <w:sz w:val="24"/>
          <w:szCs w:val="24"/>
        </w:rPr>
        <w:t>(</w:t>
      </w:r>
      <w:hyperlink w:anchor="_ENREF_46" w:tooltip="Talhelm, 2014 #1812" w:history="1">
        <w:r w:rsidR="006158A2">
          <w:rPr>
            <w:noProof/>
            <w:sz w:val="24"/>
            <w:szCs w:val="24"/>
          </w:rPr>
          <w:t>Talhelm et al., 2014</w:t>
        </w:r>
      </w:hyperlink>
      <w:r w:rsidR="000F4D32">
        <w:rPr>
          <w:noProof/>
          <w:sz w:val="24"/>
          <w:szCs w:val="24"/>
        </w:rPr>
        <w:t xml:space="preserve">; </w:t>
      </w:r>
      <w:hyperlink w:anchor="_ENREF_47" w:tooltip="Van de Vliert, 2013 #1909" w:history="1">
        <w:r w:rsidR="006158A2">
          <w:rPr>
            <w:noProof/>
            <w:sz w:val="24"/>
            <w:szCs w:val="24"/>
          </w:rPr>
          <w:t>Van de Vliert et al., 2013</w:t>
        </w:r>
      </w:hyperlink>
      <w:r w:rsidR="000F4D32">
        <w:rPr>
          <w:noProof/>
          <w:sz w:val="24"/>
          <w:szCs w:val="24"/>
        </w:rPr>
        <w:t>)</w:t>
      </w:r>
      <w:r w:rsidR="000F4D32">
        <w:rPr>
          <w:sz w:val="24"/>
          <w:szCs w:val="24"/>
        </w:rPr>
        <w:fldChar w:fldCharType="end"/>
      </w:r>
      <w:r w:rsidRPr="00F77500">
        <w:rPr>
          <w:sz w:val="24"/>
          <w:szCs w:val="24"/>
        </w:rPr>
        <w:t xml:space="preserve">. The regional variation in preferences is a </w:t>
      </w:r>
      <w:r w:rsidR="00F4406B">
        <w:rPr>
          <w:sz w:val="24"/>
          <w:szCs w:val="24"/>
        </w:rPr>
        <w:t>major</w:t>
      </w:r>
      <w:r w:rsidR="00F4406B" w:rsidRPr="00F77500">
        <w:rPr>
          <w:sz w:val="24"/>
          <w:szCs w:val="24"/>
        </w:rPr>
        <w:t xml:space="preserve"> </w:t>
      </w:r>
      <w:r w:rsidRPr="00F77500">
        <w:rPr>
          <w:sz w:val="24"/>
          <w:szCs w:val="24"/>
        </w:rPr>
        <w:t xml:space="preserve">contributor to regional disparities in </w:t>
      </w:r>
      <w:del w:id="47" w:author="Wang Ling" w:date="2018-11-20T09:57:00Z">
        <w:r w:rsidRPr="00F77500" w:rsidDel="002E0E62">
          <w:rPr>
            <w:sz w:val="24"/>
            <w:szCs w:val="24"/>
          </w:rPr>
          <w:delText xml:space="preserve">economic </w:delText>
        </w:r>
      </w:del>
      <w:r w:rsidRPr="00F77500">
        <w:rPr>
          <w:sz w:val="24"/>
          <w:szCs w:val="24"/>
        </w:rPr>
        <w:t xml:space="preserve">behaviors as well as economic development. </w:t>
      </w:r>
      <w:r w:rsidR="003663C3">
        <w:rPr>
          <w:sz w:val="24"/>
          <w:szCs w:val="24"/>
        </w:rPr>
        <w:t>An important</w:t>
      </w:r>
      <w:r w:rsidRPr="00F77500">
        <w:rPr>
          <w:sz w:val="24"/>
          <w:szCs w:val="24"/>
        </w:rPr>
        <w:t xml:space="preserve"> question raised by such findings is </w:t>
      </w:r>
      <w:r w:rsidR="003E17A4">
        <w:rPr>
          <w:sz w:val="24"/>
          <w:szCs w:val="24"/>
        </w:rPr>
        <w:t xml:space="preserve">that </w:t>
      </w:r>
      <w:r w:rsidRPr="00F77500">
        <w:rPr>
          <w:sz w:val="24"/>
          <w:szCs w:val="24"/>
        </w:rPr>
        <w:t xml:space="preserve">how do such differences arise? Are </w:t>
      </w:r>
      <w:del w:id="48" w:author="Wang Ling" w:date="2018-11-20T10:02:00Z">
        <w:r w:rsidRPr="00F77500" w:rsidDel="00196916">
          <w:rPr>
            <w:sz w:val="24"/>
            <w:szCs w:val="24"/>
          </w:rPr>
          <w:delText>economic preference</w:delText>
        </w:r>
      </w:del>
      <w:ins w:id="49" w:author="Wang Ling" w:date="2018-11-20T10:02:00Z">
        <w:r w:rsidR="00196916">
          <w:rPr>
            <w:sz w:val="24"/>
            <w:szCs w:val="24"/>
          </w:rPr>
          <w:t>preference</w:t>
        </w:r>
      </w:ins>
      <w:r w:rsidRPr="00F77500">
        <w:rPr>
          <w:sz w:val="24"/>
          <w:szCs w:val="24"/>
        </w:rPr>
        <w:t xml:space="preserve">s </w:t>
      </w:r>
      <w:r w:rsidR="009765F2">
        <w:rPr>
          <w:sz w:val="24"/>
          <w:szCs w:val="24"/>
        </w:rPr>
        <w:t>and</w:t>
      </w:r>
      <w:r w:rsidRPr="00F77500">
        <w:rPr>
          <w:sz w:val="24"/>
          <w:szCs w:val="24"/>
        </w:rPr>
        <w:t xml:space="preserve"> behaviors inherited? Does genetic variation account for differences in </w:t>
      </w:r>
      <w:del w:id="50" w:author="Wang Ling" w:date="2018-11-20T10:02:00Z">
        <w:r w:rsidRPr="00F77500" w:rsidDel="00196916">
          <w:rPr>
            <w:sz w:val="24"/>
            <w:szCs w:val="24"/>
          </w:rPr>
          <w:delText>economic preference</w:delText>
        </w:r>
      </w:del>
      <w:ins w:id="51" w:author="Wang Ling" w:date="2018-11-20T10:02:00Z">
        <w:r w:rsidR="00196916">
          <w:rPr>
            <w:sz w:val="24"/>
            <w:szCs w:val="24"/>
          </w:rPr>
          <w:t>preference</w:t>
        </w:r>
      </w:ins>
      <w:r w:rsidRPr="00F77500">
        <w:rPr>
          <w:sz w:val="24"/>
          <w:szCs w:val="24"/>
        </w:rPr>
        <w:t xml:space="preserve">s and behaviors? These questions are fundamental for our understanding of </w:t>
      </w:r>
      <w:r w:rsidR="003E17A4">
        <w:rPr>
          <w:sz w:val="24"/>
          <w:szCs w:val="24"/>
        </w:rPr>
        <w:t>individual behavior</w:t>
      </w:r>
      <w:r w:rsidRPr="00F77500">
        <w:rPr>
          <w:sz w:val="24"/>
          <w:szCs w:val="24"/>
        </w:rPr>
        <w:t xml:space="preserve"> as well as regional economic development</w:t>
      </w:r>
      <w:r w:rsidR="0018704D">
        <w:rPr>
          <w:sz w:val="24"/>
          <w:szCs w:val="24"/>
        </w:rPr>
        <w:t>. Nonetheless, existing</w:t>
      </w:r>
      <w:r w:rsidRPr="00F77500">
        <w:rPr>
          <w:sz w:val="24"/>
          <w:szCs w:val="24"/>
        </w:rPr>
        <w:t xml:space="preserve"> </w:t>
      </w:r>
      <w:r w:rsidR="003E17A4">
        <w:rPr>
          <w:sz w:val="24"/>
          <w:szCs w:val="24"/>
        </w:rPr>
        <w:t>literature</w:t>
      </w:r>
      <w:r w:rsidR="003E17A4" w:rsidRPr="00F77500">
        <w:rPr>
          <w:sz w:val="24"/>
          <w:szCs w:val="24"/>
        </w:rPr>
        <w:t xml:space="preserve"> </w:t>
      </w:r>
      <w:r w:rsidRPr="00F77500">
        <w:rPr>
          <w:sz w:val="24"/>
          <w:szCs w:val="24"/>
        </w:rPr>
        <w:t xml:space="preserve">has not offered much systematic evidence on them. </w:t>
      </w:r>
    </w:p>
    <w:p w14:paraId="6E998907" w14:textId="480A88CA" w:rsidR="00203F8B" w:rsidRPr="00F77500" w:rsidRDefault="00203F8B" w:rsidP="00EF6440">
      <w:pPr>
        <w:spacing w:beforeLines="50" w:before="156" w:afterLines="50" w:after="156" w:line="360" w:lineRule="auto"/>
        <w:rPr>
          <w:sz w:val="24"/>
          <w:szCs w:val="24"/>
        </w:rPr>
      </w:pPr>
      <w:r w:rsidRPr="00F77500">
        <w:rPr>
          <w:sz w:val="24"/>
          <w:szCs w:val="24"/>
        </w:rPr>
        <w:t xml:space="preserve">This paper asks whether genetic variation can help explain </w:t>
      </w:r>
      <w:r w:rsidR="004E281C" w:rsidRPr="00F77500">
        <w:rPr>
          <w:sz w:val="24"/>
          <w:szCs w:val="24"/>
        </w:rPr>
        <w:t xml:space="preserve">cross-regional </w:t>
      </w:r>
      <w:r w:rsidRPr="00F77500">
        <w:rPr>
          <w:sz w:val="24"/>
          <w:szCs w:val="24"/>
        </w:rPr>
        <w:t xml:space="preserve">heterogeneity in </w:t>
      </w:r>
      <w:del w:id="52" w:author="Wang Ling" w:date="2018-11-20T10:02:00Z">
        <w:r w:rsidRPr="00F77500" w:rsidDel="00196916">
          <w:rPr>
            <w:sz w:val="24"/>
            <w:szCs w:val="24"/>
          </w:rPr>
          <w:delText>economic preference</w:delText>
        </w:r>
      </w:del>
      <w:ins w:id="53" w:author="Wang Ling" w:date="2018-11-20T10:02:00Z">
        <w:r w:rsidR="00196916">
          <w:rPr>
            <w:sz w:val="24"/>
            <w:szCs w:val="24"/>
          </w:rPr>
          <w:t>preference</w:t>
        </w:r>
      </w:ins>
      <w:r w:rsidRPr="00F77500">
        <w:rPr>
          <w:sz w:val="24"/>
          <w:szCs w:val="24"/>
        </w:rPr>
        <w:t xml:space="preserve"> as well as related </w:t>
      </w:r>
      <w:del w:id="54" w:author="Wang Ling" w:date="2018-11-20T10:02:00Z">
        <w:r w:rsidRPr="00F77500" w:rsidDel="00196916">
          <w:rPr>
            <w:sz w:val="24"/>
            <w:szCs w:val="24"/>
          </w:rPr>
          <w:delText>economic behavior</w:delText>
        </w:r>
      </w:del>
      <w:ins w:id="55" w:author="Wang Ling" w:date="2018-11-20T10:02:00Z">
        <w:r w:rsidR="00196916">
          <w:rPr>
            <w:sz w:val="24"/>
            <w:szCs w:val="24"/>
          </w:rPr>
          <w:t>behavior</w:t>
        </w:r>
      </w:ins>
      <w:r w:rsidRPr="00F77500">
        <w:rPr>
          <w:sz w:val="24"/>
          <w:szCs w:val="24"/>
        </w:rPr>
        <w:t>s</w:t>
      </w:r>
      <w:r w:rsidR="004E281C" w:rsidRPr="00F77500">
        <w:rPr>
          <w:sz w:val="24"/>
          <w:szCs w:val="24"/>
        </w:rPr>
        <w:t xml:space="preserve">. </w:t>
      </w:r>
      <w:del w:id="56" w:author="Wang Ling" w:date="2018-11-20T10:43:00Z">
        <w:r w:rsidR="004E281C" w:rsidRPr="00F77500" w:rsidDel="0074761B">
          <w:rPr>
            <w:sz w:val="24"/>
            <w:szCs w:val="24"/>
          </w:rPr>
          <w:delText>We</w:delText>
        </w:r>
        <w:r w:rsidRPr="00F77500" w:rsidDel="0074761B">
          <w:rPr>
            <w:sz w:val="24"/>
            <w:szCs w:val="24"/>
          </w:rPr>
          <w:delText xml:space="preserve"> examine the effect of genetic distance on variation in </w:delText>
        </w:r>
      </w:del>
      <w:del w:id="57" w:author="Wang Ling" w:date="2018-11-20T10:02:00Z">
        <w:r w:rsidRPr="00F77500" w:rsidDel="00196916">
          <w:rPr>
            <w:sz w:val="24"/>
            <w:szCs w:val="24"/>
          </w:rPr>
          <w:delText>economic preference</w:delText>
        </w:r>
      </w:del>
      <w:del w:id="58" w:author="Wang Ling" w:date="2018-11-20T10:43:00Z">
        <w:r w:rsidRPr="00F77500" w:rsidDel="0074761B">
          <w:rPr>
            <w:sz w:val="24"/>
            <w:szCs w:val="24"/>
          </w:rPr>
          <w:delText xml:space="preserve">s </w:delText>
        </w:r>
      </w:del>
      <w:del w:id="59" w:author="Wang Ling" w:date="2018-11-20T10:27:00Z">
        <w:r w:rsidRPr="00F77500" w:rsidDel="00733459">
          <w:rPr>
            <w:sz w:val="24"/>
            <w:szCs w:val="24"/>
          </w:rPr>
          <w:delText xml:space="preserve">among </w:delText>
        </w:r>
      </w:del>
      <w:del w:id="60" w:author="Wang Ling" w:date="2018-11-20T10:43:00Z">
        <w:r w:rsidRPr="00F77500" w:rsidDel="0074761B">
          <w:rPr>
            <w:sz w:val="24"/>
            <w:szCs w:val="24"/>
          </w:rPr>
          <w:delText xml:space="preserve">regions. We also test the effect of genetic distance on differences in </w:delText>
        </w:r>
      </w:del>
      <w:del w:id="61" w:author="Wang Ling" w:date="2018-11-20T10:02:00Z">
        <w:r w:rsidRPr="00F77500" w:rsidDel="00196916">
          <w:rPr>
            <w:sz w:val="24"/>
            <w:szCs w:val="24"/>
          </w:rPr>
          <w:delText>economic behavior</w:delText>
        </w:r>
      </w:del>
      <w:del w:id="62" w:author="Wang Ling" w:date="2018-11-20T10:43:00Z">
        <w:r w:rsidRPr="00F77500" w:rsidDel="0074761B">
          <w:rPr>
            <w:sz w:val="24"/>
            <w:szCs w:val="24"/>
          </w:rPr>
          <w:delText xml:space="preserve">s. </w:delText>
        </w:r>
      </w:del>
      <w:r w:rsidRPr="00F77500">
        <w:rPr>
          <w:sz w:val="24"/>
          <w:szCs w:val="24"/>
        </w:rPr>
        <w:t xml:space="preserve">We </w:t>
      </w:r>
      <w:r w:rsidR="00301858">
        <w:rPr>
          <w:sz w:val="24"/>
          <w:szCs w:val="24"/>
        </w:rPr>
        <w:t>focus</w:t>
      </w:r>
      <w:r w:rsidR="00EF6440" w:rsidRPr="00F77500">
        <w:rPr>
          <w:sz w:val="24"/>
          <w:szCs w:val="24"/>
        </w:rPr>
        <w:t xml:space="preserve"> </w:t>
      </w:r>
      <w:r w:rsidRPr="00F77500">
        <w:rPr>
          <w:sz w:val="24"/>
          <w:szCs w:val="24"/>
        </w:rPr>
        <w:t xml:space="preserve">on </w:t>
      </w:r>
      <w:del w:id="63" w:author="Wang Ling" w:date="2018-11-20T10:44:00Z">
        <w:r w:rsidRPr="00F77500" w:rsidDel="0074761B">
          <w:rPr>
            <w:sz w:val="24"/>
            <w:szCs w:val="24"/>
          </w:rPr>
          <w:delText xml:space="preserve">four </w:delText>
        </w:r>
      </w:del>
      <w:ins w:id="64" w:author="Wang Ling" w:date="2018-11-20T10:44:00Z">
        <w:r w:rsidR="0074761B">
          <w:rPr>
            <w:sz w:val="24"/>
            <w:szCs w:val="24"/>
          </w:rPr>
          <w:t>three categories of</w:t>
        </w:r>
        <w:r w:rsidR="0074761B" w:rsidRPr="00F77500">
          <w:rPr>
            <w:sz w:val="24"/>
            <w:szCs w:val="24"/>
          </w:rPr>
          <w:t xml:space="preserve"> </w:t>
        </w:r>
      </w:ins>
      <w:del w:id="65" w:author="Wang Ling" w:date="2018-11-20T10:02:00Z">
        <w:r w:rsidRPr="00F77500" w:rsidDel="00196916">
          <w:rPr>
            <w:sz w:val="24"/>
            <w:szCs w:val="24"/>
          </w:rPr>
          <w:delText>economic preference</w:delText>
        </w:r>
      </w:del>
      <w:ins w:id="66" w:author="Wang Ling" w:date="2018-11-20T10:02:00Z">
        <w:r w:rsidR="00196916">
          <w:rPr>
            <w:sz w:val="24"/>
            <w:szCs w:val="24"/>
          </w:rPr>
          <w:t>preference</w:t>
        </w:r>
      </w:ins>
      <w:r w:rsidRPr="00F77500">
        <w:rPr>
          <w:sz w:val="24"/>
          <w:szCs w:val="24"/>
        </w:rPr>
        <w:t xml:space="preserve">s as well as related </w:t>
      </w:r>
      <w:del w:id="67" w:author="Wang Ling" w:date="2018-11-20T10:02:00Z">
        <w:r w:rsidRPr="00F77500" w:rsidDel="00196916">
          <w:rPr>
            <w:sz w:val="24"/>
            <w:szCs w:val="24"/>
          </w:rPr>
          <w:delText>economic behavior</w:delText>
        </w:r>
      </w:del>
      <w:ins w:id="68" w:author="Wang Ling" w:date="2018-11-20T10:02:00Z">
        <w:r w:rsidR="00196916">
          <w:rPr>
            <w:sz w:val="24"/>
            <w:szCs w:val="24"/>
          </w:rPr>
          <w:t>behavior</w:t>
        </w:r>
      </w:ins>
      <w:r w:rsidRPr="00F77500">
        <w:rPr>
          <w:sz w:val="24"/>
          <w:szCs w:val="24"/>
        </w:rPr>
        <w:t xml:space="preserve">s: risk preference, time </w:t>
      </w:r>
      <w:del w:id="69" w:author="Wang Ling" w:date="2018-11-20T10:44:00Z">
        <w:r w:rsidRPr="00F77500" w:rsidDel="0074761B">
          <w:rPr>
            <w:sz w:val="24"/>
            <w:szCs w:val="24"/>
          </w:rPr>
          <w:delText>preferenc</w:delText>
        </w:r>
      </w:del>
      <w:ins w:id="70" w:author="Wang Ling" w:date="2018-11-20T10:44:00Z">
        <w:r w:rsidR="0074761B">
          <w:rPr>
            <w:sz w:val="24"/>
            <w:szCs w:val="24"/>
          </w:rPr>
          <w:t>preference and social preference</w:t>
        </w:r>
      </w:ins>
      <w:del w:id="71" w:author="Wang Ling" w:date="2018-11-20T10:44:00Z">
        <w:r w:rsidRPr="00F77500" w:rsidDel="0074761B">
          <w:rPr>
            <w:sz w:val="24"/>
            <w:szCs w:val="24"/>
          </w:rPr>
          <w:delText>e,</w:delText>
        </w:r>
      </w:del>
      <w:ins w:id="72" w:author="Wang Ling" w:date="2018-11-20T10:44:00Z">
        <w:r w:rsidR="0074761B" w:rsidRPr="00F77500" w:rsidDel="0074761B">
          <w:rPr>
            <w:sz w:val="24"/>
            <w:szCs w:val="24"/>
          </w:rPr>
          <w:t xml:space="preserve"> </w:t>
        </w:r>
      </w:ins>
      <w:del w:id="73" w:author="Wang Ling" w:date="2018-11-20T10:44:00Z">
        <w:r w:rsidRPr="00F77500" w:rsidDel="0074761B">
          <w:rPr>
            <w:sz w:val="24"/>
            <w:szCs w:val="24"/>
          </w:rPr>
          <w:delText xml:space="preserve"> trust, </w:delText>
        </w:r>
        <w:r w:rsidR="009D1811" w:rsidDel="0074761B">
          <w:rPr>
            <w:sz w:val="24"/>
            <w:szCs w:val="24"/>
          </w:rPr>
          <w:delText xml:space="preserve">and </w:delText>
        </w:r>
        <w:r w:rsidRPr="00F77500" w:rsidDel="0074761B">
          <w:rPr>
            <w:sz w:val="24"/>
            <w:szCs w:val="24"/>
          </w:rPr>
          <w:delText>collectivism-individualism</w:delText>
        </w:r>
      </w:del>
      <w:r w:rsidRPr="00F77500">
        <w:rPr>
          <w:sz w:val="24"/>
          <w:szCs w:val="24"/>
        </w:rPr>
        <w:t xml:space="preserve">, because they are </w:t>
      </w:r>
      <w:r w:rsidR="00647801">
        <w:rPr>
          <w:sz w:val="24"/>
          <w:szCs w:val="24"/>
        </w:rPr>
        <w:t xml:space="preserve">the </w:t>
      </w:r>
      <w:r w:rsidRPr="00F77500">
        <w:rPr>
          <w:sz w:val="24"/>
          <w:szCs w:val="24"/>
        </w:rPr>
        <w:t>most representative and fundamental preferences in economics, which have profound effects on economic development. For example, risk prefe</w:t>
      </w:r>
      <w:r w:rsidR="004E281C" w:rsidRPr="00F77500">
        <w:rPr>
          <w:sz w:val="24"/>
          <w:szCs w:val="24"/>
        </w:rPr>
        <w:t>rence and individualism predict</w:t>
      </w:r>
      <w:r w:rsidRPr="00F77500">
        <w:rPr>
          <w:sz w:val="24"/>
          <w:szCs w:val="24"/>
        </w:rPr>
        <w:t xml:space="preserve"> innovative behaviors, such as entrepreneurship</w:t>
      </w:r>
      <w:r w:rsidR="009D1811">
        <w:rPr>
          <w:sz w:val="24"/>
          <w:szCs w:val="24"/>
        </w:rPr>
        <w:t xml:space="preserve"> </w:t>
      </w:r>
      <w:r w:rsidR="000F4D32">
        <w:rPr>
          <w:sz w:val="24"/>
          <w:szCs w:val="24"/>
        </w:rPr>
        <w:fldChar w:fldCharType="begin"/>
      </w:r>
      <w:r w:rsidR="000F4D32">
        <w:rPr>
          <w:sz w:val="24"/>
          <w:szCs w:val="24"/>
        </w:rPr>
        <w:instrText xml:space="preserve"> ADDIN EN.CITE &lt;EndNote&gt;&lt;Cite&gt;&lt;Author&gt;Hvide&lt;/Author&gt;&lt;Year&gt;2014&lt;/Year&gt;&lt;RecNum&gt;1897&lt;/RecNum&gt;&lt;DisplayText&gt;(Hvide and Panos, 2014; Wu and Knott, 2006)&lt;/DisplayText&gt;&lt;record&gt;&lt;rec-number&gt;1897&lt;/rec-number&gt;&lt;foreign-keys&gt;&lt;key app="EN" db-id="5av2ar2d802ax6earv6xaswcrwtpwerr9rrw"&gt;1897&lt;/key&gt;&lt;/foreign-keys&gt;&lt;ref-type name="Journal Article"&gt;17&lt;/ref-type&gt;&lt;contributors&gt;&lt;authors&gt;&lt;author&gt;Hvide, Hans K&lt;/author&gt;&lt;author&gt;Panos, Georgios A&lt;/author&gt;&lt;/authors&gt;&lt;/contributors&gt;&lt;titles&gt;&lt;title&gt;Risk tolerance and entrepreneurship&lt;/title&gt;&lt;secondary-title&gt;Journal of Financial Economics&lt;/secondary-title&gt;&lt;/titles&gt;&lt;periodical&gt;&lt;full-title&gt;Journal of Financial Economics&lt;/full-title&gt;&lt;/periodical&gt;&lt;pages&gt;200-223&lt;/pages&gt;&lt;volume&gt;111&lt;/volume&gt;&lt;number&gt;1&lt;/number&gt;&lt;dates&gt;&lt;year&gt;2014&lt;/year&gt;&lt;/dates&gt;&lt;isbn&gt;0304-405X&lt;/isbn&gt;&lt;urls&gt;&lt;/urls&gt;&lt;/record&gt;&lt;/Cite&gt;&lt;Cite&gt;&lt;Author&gt;Wu&lt;/Author&gt;&lt;Year&gt;2006&lt;/Year&gt;&lt;RecNum&gt;1898&lt;/RecNum&gt;&lt;record&gt;&lt;rec-number&gt;1898&lt;/rec-number&gt;&lt;foreign-keys&gt;&lt;key app="EN" db-id="5av2ar2d802ax6earv6xaswcrwtpwerr9rrw"&gt;1898&lt;/key&gt;&lt;/foreign-keys&gt;&lt;ref-type name="Journal Article"&gt;17&lt;/ref-type&gt;&lt;contributors&gt;&lt;authors&gt;&lt;author&gt;Wu, Brian&lt;/author&gt;&lt;author&gt;Knott, Anne Marie&lt;/author&gt;&lt;/authors&gt;&lt;/contributors&gt;&lt;titles&gt;&lt;title&gt;Entrepreneurial risk and market entry&lt;/title&gt;&lt;secondary-title&gt;Management science&lt;/secondary-title&gt;&lt;/titles&gt;&lt;periodical&gt;&lt;full-title&gt;Management Science&lt;/full-title&gt;&lt;/periodical&gt;&lt;pages&gt;1315-1330&lt;/pages&gt;&lt;volume&gt;52&lt;/volume&gt;&lt;number&gt;9&lt;/number&gt;&lt;dates&gt;&lt;year&gt;2006&lt;/year&gt;&lt;/dates&gt;&lt;isbn&gt;0025-1909&lt;/isbn&gt;&lt;urls&gt;&lt;/urls&gt;&lt;/record&gt;&lt;/Cite&gt;&lt;/EndNote&gt;</w:instrText>
      </w:r>
      <w:r w:rsidR="000F4D32">
        <w:rPr>
          <w:sz w:val="24"/>
          <w:szCs w:val="24"/>
        </w:rPr>
        <w:fldChar w:fldCharType="separate"/>
      </w:r>
      <w:r w:rsidR="000F4D32">
        <w:rPr>
          <w:noProof/>
          <w:sz w:val="24"/>
          <w:szCs w:val="24"/>
        </w:rPr>
        <w:t>(</w:t>
      </w:r>
      <w:hyperlink w:anchor="_ENREF_34" w:tooltip="Hvide, 2014 #1897" w:history="1">
        <w:r w:rsidR="006158A2">
          <w:rPr>
            <w:noProof/>
            <w:sz w:val="24"/>
            <w:szCs w:val="24"/>
          </w:rPr>
          <w:t>Hvide and Panos, 2014</w:t>
        </w:r>
      </w:hyperlink>
      <w:r w:rsidR="000F4D32">
        <w:rPr>
          <w:noProof/>
          <w:sz w:val="24"/>
          <w:szCs w:val="24"/>
        </w:rPr>
        <w:t xml:space="preserve">; </w:t>
      </w:r>
      <w:hyperlink w:anchor="_ENREF_50" w:tooltip="Wu, 2006 #1898" w:history="1">
        <w:r w:rsidR="006158A2">
          <w:rPr>
            <w:noProof/>
            <w:sz w:val="24"/>
            <w:szCs w:val="24"/>
          </w:rPr>
          <w:t>Wu and Knott, 2006</w:t>
        </w:r>
      </w:hyperlink>
      <w:r w:rsidR="000F4D32">
        <w:rPr>
          <w:noProof/>
          <w:sz w:val="24"/>
          <w:szCs w:val="24"/>
        </w:rPr>
        <w:t>)</w:t>
      </w:r>
      <w:r w:rsidR="000F4D32">
        <w:rPr>
          <w:sz w:val="24"/>
          <w:szCs w:val="24"/>
        </w:rPr>
        <w:fldChar w:fldCharType="end"/>
      </w:r>
      <w:r w:rsidRPr="00F77500">
        <w:rPr>
          <w:sz w:val="24"/>
          <w:szCs w:val="24"/>
        </w:rPr>
        <w:t>. Time preference and risk preference</w:t>
      </w:r>
      <w:r w:rsidR="004E281C" w:rsidRPr="00F77500">
        <w:rPr>
          <w:sz w:val="24"/>
          <w:szCs w:val="24"/>
        </w:rPr>
        <w:t xml:space="preserve"> affect</w:t>
      </w:r>
      <w:r w:rsidRPr="00F77500">
        <w:rPr>
          <w:sz w:val="24"/>
          <w:szCs w:val="24"/>
        </w:rPr>
        <w:t xml:space="preserve"> saving </w:t>
      </w:r>
      <w:r w:rsidR="009D1811">
        <w:rPr>
          <w:sz w:val="24"/>
          <w:szCs w:val="24"/>
        </w:rPr>
        <w:t>and investment</w:t>
      </w:r>
      <w:r w:rsidRPr="00F77500">
        <w:rPr>
          <w:sz w:val="24"/>
          <w:szCs w:val="24"/>
        </w:rPr>
        <w:t xml:space="preserve"> behaviors, which </w:t>
      </w:r>
      <w:r w:rsidR="009E6906" w:rsidRPr="00F77500">
        <w:rPr>
          <w:sz w:val="24"/>
          <w:szCs w:val="24"/>
        </w:rPr>
        <w:t>are</w:t>
      </w:r>
      <w:r w:rsidRPr="00F77500">
        <w:rPr>
          <w:sz w:val="24"/>
          <w:szCs w:val="24"/>
        </w:rPr>
        <w:t xml:space="preserve"> important determinant</w:t>
      </w:r>
      <w:r w:rsidR="009E6906" w:rsidRPr="00F77500">
        <w:rPr>
          <w:sz w:val="24"/>
          <w:szCs w:val="24"/>
        </w:rPr>
        <w:t>s</w:t>
      </w:r>
      <w:r w:rsidRPr="00F77500">
        <w:rPr>
          <w:sz w:val="24"/>
          <w:szCs w:val="24"/>
        </w:rPr>
        <w:t xml:space="preserve"> of cross-sectional variation in wealth accumulation </w:t>
      </w:r>
      <w:r w:rsidR="000F4D32">
        <w:rPr>
          <w:sz w:val="24"/>
          <w:szCs w:val="24"/>
        </w:rPr>
        <w:fldChar w:fldCharType="begin"/>
      </w:r>
      <w:r w:rsidR="000F4D32">
        <w:rPr>
          <w:sz w:val="24"/>
          <w:szCs w:val="24"/>
        </w:rPr>
        <w:instrText xml:space="preserve"> ADDIN EN.CITE &lt;EndNote&gt;&lt;Cite&gt;&lt;Author&gt;Cronqvist&lt;/Author&gt;&lt;Year&gt;2015&lt;/Year&gt;&lt;RecNum&gt;1899&lt;/RecNum&gt;&lt;DisplayText&gt;(Cronqvist and Siegel, 2015; Friedman, 1953)&lt;/DisplayText&gt;&lt;record&gt;&lt;rec-number&gt;1899&lt;/rec-number&gt;&lt;foreign-keys&gt;&lt;key app="EN" db-id="5av2ar2d802ax6earv6xaswcrwtpwerr9rrw"&gt;1899&lt;/key&gt;&lt;/foreign-keys&gt;&lt;ref-type name="Journal Article"&gt;17&lt;/ref-type&gt;&lt;contributors&gt;&lt;authors&gt;&lt;author&gt;Cronqvist, Henrik&lt;/author&gt;&lt;author&gt;Siegel, Stephan&lt;/author&gt;&lt;/authors&gt;&lt;/contributors&gt;&lt;titles&gt;&lt;title&gt;The origins of savings behavior&lt;/title&gt;&lt;secondary-title&gt;Journal of Political Economy&lt;/secondary-title&gt;&lt;/titles&gt;&lt;periodical&gt;&lt;full-title&gt;Journal of political Economy&lt;/full-title&gt;&lt;/periodical&gt;&lt;pages&gt;123-169&lt;/pages&gt;&lt;volume&gt;123&lt;/volume&gt;&lt;number&gt;1&lt;/number&gt;&lt;dates&gt;&lt;year&gt;2015&lt;/year&gt;&lt;/dates&gt;&lt;isbn&gt;0022-3808&lt;/isbn&gt;&lt;urls&gt;&lt;/urls&gt;&lt;/record&gt;&lt;/Cite&gt;&lt;Cite&gt;&lt;Author&gt;Friedman&lt;/Author&gt;&lt;Year&gt;1953&lt;/Year&gt;&lt;RecNum&gt;1900&lt;/RecNum&gt;&lt;record&gt;&lt;rec-number&gt;1900&lt;/rec-number&gt;&lt;foreign-keys&gt;&lt;key app="EN" db-id="5av2ar2d802ax6earv6xaswcrwtpwerr9rrw"&gt;1900&lt;/key&gt;&lt;/foreign-keys&gt;&lt;ref-type name="Journal Article"&gt;17&lt;/ref-type&gt;&lt;contributors&gt;&lt;authors&gt;&lt;author&gt;Friedman, Milton&lt;/author&gt;&lt;/authors&gt;&lt;/contributors&gt;&lt;titles&gt;&lt;title&gt;Choice, chance, and the personal distribution of income&lt;/title&gt;&lt;secondary-title&gt;Journal of Political Economy&lt;/secondary-title&gt;&lt;/titles&gt;&lt;periodical&gt;&lt;full-title&gt;Journal of political Economy&lt;/full-title&gt;&lt;/periodical&gt;&lt;pages&gt;277-290&lt;/pages&gt;&lt;volume&gt;61&lt;/volume&gt;&lt;number&gt;4&lt;/number&gt;&lt;dates&gt;&lt;year&gt;1953&lt;/year&gt;&lt;/dates&gt;&lt;isbn&gt;0022-3808&lt;/isbn&gt;&lt;urls&gt;&lt;/urls&gt;&lt;/record&gt;&lt;/Cite&gt;&lt;/EndNote&gt;</w:instrText>
      </w:r>
      <w:r w:rsidR="000F4D32">
        <w:rPr>
          <w:sz w:val="24"/>
          <w:szCs w:val="24"/>
        </w:rPr>
        <w:fldChar w:fldCharType="separate"/>
      </w:r>
      <w:r w:rsidR="000F4D32">
        <w:rPr>
          <w:noProof/>
          <w:sz w:val="24"/>
          <w:szCs w:val="24"/>
        </w:rPr>
        <w:t>(</w:t>
      </w:r>
      <w:hyperlink w:anchor="_ENREF_18" w:tooltip="Cronqvist, 2015 #1899" w:history="1">
        <w:r w:rsidR="006158A2">
          <w:rPr>
            <w:noProof/>
            <w:sz w:val="24"/>
            <w:szCs w:val="24"/>
          </w:rPr>
          <w:t>Cronqvist and Siegel, 2015</w:t>
        </w:r>
      </w:hyperlink>
      <w:r w:rsidR="000F4D32">
        <w:rPr>
          <w:noProof/>
          <w:sz w:val="24"/>
          <w:szCs w:val="24"/>
        </w:rPr>
        <w:t xml:space="preserve">; </w:t>
      </w:r>
      <w:hyperlink w:anchor="_ENREF_29" w:tooltip="Friedman, 1953 #1900" w:history="1">
        <w:r w:rsidR="006158A2">
          <w:rPr>
            <w:noProof/>
            <w:sz w:val="24"/>
            <w:szCs w:val="24"/>
          </w:rPr>
          <w:t>Friedman, 1953</w:t>
        </w:r>
      </w:hyperlink>
      <w:r w:rsidR="000F4D32">
        <w:rPr>
          <w:noProof/>
          <w:sz w:val="24"/>
          <w:szCs w:val="24"/>
        </w:rPr>
        <w:t>)</w:t>
      </w:r>
      <w:r w:rsidR="000F4D32">
        <w:rPr>
          <w:sz w:val="24"/>
          <w:szCs w:val="24"/>
        </w:rPr>
        <w:fldChar w:fldCharType="end"/>
      </w:r>
      <w:r w:rsidRPr="00F77500">
        <w:rPr>
          <w:sz w:val="24"/>
          <w:szCs w:val="24"/>
        </w:rPr>
        <w:t>.</w:t>
      </w:r>
      <w:ins w:id="74" w:author="Wang Ling" w:date="2018-11-20T10:44:00Z">
        <w:r w:rsidR="0074761B">
          <w:rPr>
            <w:sz w:val="24"/>
            <w:szCs w:val="24"/>
          </w:rPr>
          <w:t xml:space="preserve">Social preferences like </w:t>
        </w:r>
      </w:ins>
      <w:del w:id="75" w:author="Wang Ling" w:date="2018-11-20T10:45:00Z">
        <w:r w:rsidRPr="00F77500" w:rsidDel="0074761B">
          <w:rPr>
            <w:sz w:val="24"/>
            <w:szCs w:val="24"/>
          </w:rPr>
          <w:delText xml:space="preserve">Trust </w:delText>
        </w:r>
      </w:del>
      <w:ins w:id="76" w:author="Wang Ling" w:date="2018-11-20T10:45:00Z">
        <w:r w:rsidR="0074761B">
          <w:rPr>
            <w:sz w:val="24"/>
            <w:szCs w:val="24"/>
          </w:rPr>
          <w:t>t</w:t>
        </w:r>
        <w:r w:rsidR="0074761B" w:rsidRPr="00F77500">
          <w:rPr>
            <w:sz w:val="24"/>
            <w:szCs w:val="24"/>
          </w:rPr>
          <w:t xml:space="preserve">rust </w:t>
        </w:r>
      </w:ins>
      <w:r w:rsidRPr="00F77500">
        <w:rPr>
          <w:sz w:val="24"/>
          <w:szCs w:val="24"/>
        </w:rPr>
        <w:t xml:space="preserve">and collectivism are highly correlated with cooperative or </w:t>
      </w:r>
      <w:r w:rsidR="00C4637A">
        <w:rPr>
          <w:sz w:val="24"/>
          <w:szCs w:val="24"/>
        </w:rPr>
        <w:t>prosocial</w:t>
      </w:r>
      <w:r w:rsidRPr="00F77500">
        <w:rPr>
          <w:sz w:val="24"/>
          <w:szCs w:val="24"/>
        </w:rPr>
        <w:t xml:space="preserve"> behaviors, such as charity donation</w:t>
      </w:r>
      <w:r w:rsidR="009D1811">
        <w:rPr>
          <w:sz w:val="24"/>
          <w:szCs w:val="24"/>
        </w:rPr>
        <w:t xml:space="preserve"> and</w:t>
      </w:r>
      <w:r w:rsidRPr="00F77500">
        <w:rPr>
          <w:sz w:val="24"/>
          <w:szCs w:val="24"/>
        </w:rPr>
        <w:t xml:space="preserve"> social network</w:t>
      </w:r>
      <w:r w:rsidR="00B17772" w:rsidRPr="00F77500">
        <w:rPr>
          <w:sz w:val="24"/>
          <w:szCs w:val="24"/>
        </w:rPr>
        <w:t xml:space="preserve"> </w:t>
      </w:r>
      <w:r w:rsidR="000F4D32">
        <w:rPr>
          <w:sz w:val="24"/>
          <w:szCs w:val="24"/>
        </w:rPr>
        <w:fldChar w:fldCharType="begin"/>
      </w:r>
      <w:r w:rsidR="000F4D32">
        <w:rPr>
          <w:sz w:val="24"/>
          <w:szCs w:val="24"/>
        </w:rPr>
        <w:instrText xml:space="preserve"> ADDIN EN.CITE &lt;EndNote&gt;&lt;Cite&gt;&lt;Author&gt;Allik&lt;/Author&gt;&lt;Year&gt;2004&lt;/Year&gt;&lt;RecNum&gt;1910&lt;/RecNum&gt;&lt;DisplayText&gt;(Allik and Realo, 2004; Kashif et al., 2015)&lt;/DisplayText&gt;&lt;record&gt;&lt;rec-number&gt;1910&lt;/rec-number&gt;&lt;foreign-keys&gt;&lt;key app="EN" db-id="5av2ar2d802ax6earv6xaswcrwtpwerr9rrw"&gt;1910&lt;/key&gt;&lt;/foreign-keys&gt;&lt;ref-type name="Journal Article"&gt;17&lt;/ref-type&gt;&lt;contributors&gt;&lt;authors&gt;&lt;author&gt;Allik, Jüri&lt;/author&gt;&lt;author&gt;Realo, Anu&lt;/author&gt;&lt;/authors&gt;&lt;/contributors&gt;&lt;titles&gt;&lt;title&gt;Individualism-collectivism and social capital&lt;/title&gt;&lt;secondary-title&gt;Journal of cross-cultural psychology&lt;/secondary-title&gt;&lt;/titles&gt;&lt;periodical&gt;&lt;full-title&gt;Journal of Cross-Cultural Psychology&lt;/full-title&gt;&lt;/periodical&gt;&lt;pages&gt;29-49&lt;/pages&gt;&lt;volume&gt;35&lt;/volume&gt;&lt;number&gt;1&lt;/number&gt;&lt;dates&gt;&lt;year&gt;2004&lt;/year&gt;&lt;/dates&gt;&lt;isbn&gt;0022-0221&lt;/isbn&gt;&lt;urls&gt;&lt;/urls&gt;&lt;/record&gt;&lt;/Cite&gt;&lt;Cite&gt;&lt;Author&gt;Kashif&lt;/Author&gt;&lt;Year&gt;2015&lt;/Year&gt;&lt;RecNum&gt;1911&lt;/RecNum&gt;&lt;record&gt;&lt;rec-number&gt;1911&lt;/rec-number&gt;&lt;foreign-keys&gt;&lt;key app="EN" db-id="5av2ar2d802ax6earv6xaswcrwtpwerr9rrw"&gt;1911&lt;/key&gt;&lt;/foreign-keys&gt;&lt;ref-type name="Journal Article"&gt;17&lt;/ref-type&gt;&lt;contributors&gt;&lt;authors&gt;&lt;author&gt;Kashif, Muhammad&lt;/author&gt;&lt;author&gt;Sarifuddin, Syamsulang&lt;/author&gt;&lt;author&gt;Hassan, Azizah&lt;/author&gt;&lt;/authors&gt;&lt;/contributors&gt;&lt;titles&gt;&lt;title&gt;Charity donation: intentions and behaviour&lt;/title&gt;&lt;secondary-title&gt;Marketing Intelligence &amp;amp; Planning&lt;/secondary-title&gt;&lt;/titles&gt;&lt;periodical&gt;&lt;full-title&gt;Marketing Intelligence &amp;amp; Planning&lt;/full-title&gt;&lt;/periodical&gt;&lt;pages&gt;90-102&lt;/pages&gt;&lt;volume&gt;33&lt;/volume&gt;&lt;number&gt;1&lt;/number&gt;&lt;dates&gt;&lt;year&gt;2015&lt;/year&gt;&lt;/dates&gt;&lt;isbn&gt;0263-4503&lt;/isbn&gt;&lt;urls&gt;&lt;/urls&gt;&lt;/record&gt;&lt;/Cite&gt;&lt;/EndNote&gt;</w:instrText>
      </w:r>
      <w:r w:rsidR="000F4D32">
        <w:rPr>
          <w:sz w:val="24"/>
          <w:szCs w:val="24"/>
        </w:rPr>
        <w:fldChar w:fldCharType="separate"/>
      </w:r>
      <w:r w:rsidR="000F4D32">
        <w:rPr>
          <w:noProof/>
          <w:sz w:val="24"/>
          <w:szCs w:val="24"/>
        </w:rPr>
        <w:t>(</w:t>
      </w:r>
      <w:hyperlink w:anchor="_ENREF_1" w:tooltip="Allik, 2004 #1910" w:history="1">
        <w:r w:rsidR="006158A2">
          <w:rPr>
            <w:noProof/>
            <w:sz w:val="24"/>
            <w:szCs w:val="24"/>
          </w:rPr>
          <w:t>Allik and Realo, 2004</w:t>
        </w:r>
      </w:hyperlink>
      <w:r w:rsidR="000F4D32">
        <w:rPr>
          <w:noProof/>
          <w:sz w:val="24"/>
          <w:szCs w:val="24"/>
        </w:rPr>
        <w:t xml:space="preserve">; </w:t>
      </w:r>
      <w:hyperlink w:anchor="_ENREF_35" w:tooltip="Kashif, 2015 #1911" w:history="1">
        <w:r w:rsidR="006158A2">
          <w:rPr>
            <w:noProof/>
            <w:sz w:val="24"/>
            <w:szCs w:val="24"/>
          </w:rPr>
          <w:t>Kashif et al., 2015</w:t>
        </w:r>
      </w:hyperlink>
      <w:r w:rsidR="000F4D32">
        <w:rPr>
          <w:noProof/>
          <w:sz w:val="24"/>
          <w:szCs w:val="24"/>
        </w:rPr>
        <w:t>)</w:t>
      </w:r>
      <w:r w:rsidR="000F4D32">
        <w:rPr>
          <w:sz w:val="24"/>
          <w:szCs w:val="24"/>
        </w:rPr>
        <w:fldChar w:fldCharType="end"/>
      </w:r>
      <w:r w:rsidRPr="00F77500">
        <w:rPr>
          <w:sz w:val="24"/>
          <w:szCs w:val="24"/>
        </w:rPr>
        <w:t xml:space="preserve">. </w:t>
      </w:r>
    </w:p>
    <w:p w14:paraId="132AB5CD" w14:textId="587B3120" w:rsidR="00203F8B" w:rsidRPr="001B20AD" w:rsidRDefault="00203F8B" w:rsidP="00B341F6">
      <w:pPr>
        <w:spacing w:beforeLines="50" w:before="156" w:afterLines="50" w:after="156" w:line="360" w:lineRule="auto"/>
        <w:rPr>
          <w:sz w:val="24"/>
          <w:szCs w:val="24"/>
        </w:rPr>
      </w:pPr>
      <w:r w:rsidRPr="00F77500">
        <w:rPr>
          <w:sz w:val="24"/>
          <w:szCs w:val="24"/>
        </w:rPr>
        <w:t xml:space="preserve">The idea that genetic variation accounts for </w:t>
      </w:r>
      <w:r w:rsidR="00B17772" w:rsidRPr="00F77500">
        <w:rPr>
          <w:sz w:val="24"/>
          <w:szCs w:val="24"/>
        </w:rPr>
        <w:t xml:space="preserve">differences in </w:t>
      </w:r>
      <w:del w:id="77" w:author="Wang Ling" w:date="2018-11-20T10:02:00Z">
        <w:r w:rsidRPr="00F77500" w:rsidDel="00196916">
          <w:rPr>
            <w:sz w:val="24"/>
            <w:szCs w:val="24"/>
          </w:rPr>
          <w:delText>economic preference</w:delText>
        </w:r>
      </w:del>
      <w:ins w:id="78" w:author="Wang Ling" w:date="2018-11-20T10:02:00Z">
        <w:r w:rsidR="00196916">
          <w:rPr>
            <w:sz w:val="24"/>
            <w:szCs w:val="24"/>
          </w:rPr>
          <w:t>preference</w:t>
        </w:r>
      </w:ins>
      <w:r w:rsidR="00301858">
        <w:rPr>
          <w:sz w:val="24"/>
          <w:szCs w:val="24"/>
        </w:rPr>
        <w:t>s</w:t>
      </w:r>
      <w:r w:rsidRPr="00F77500">
        <w:rPr>
          <w:sz w:val="24"/>
          <w:szCs w:val="24"/>
        </w:rPr>
        <w:t xml:space="preserve"> and behaviors has received some support in genetic</w:t>
      </w:r>
      <w:r w:rsidR="00301858">
        <w:rPr>
          <w:sz w:val="24"/>
          <w:szCs w:val="24"/>
        </w:rPr>
        <w:t xml:space="preserve"> research</w:t>
      </w:r>
      <w:r w:rsidRPr="00F77500">
        <w:rPr>
          <w:sz w:val="24"/>
          <w:szCs w:val="24"/>
        </w:rPr>
        <w:t xml:space="preserve">. </w:t>
      </w:r>
      <w:hyperlink w:anchor="_ENREF_22" w:tooltip="Dreber, 2009 #1912" w:history="1">
        <w:r w:rsidR="006158A2">
          <w:rPr>
            <w:sz w:val="24"/>
            <w:szCs w:val="24"/>
          </w:rPr>
          <w:fldChar w:fldCharType="begin"/>
        </w:r>
        <w:r w:rsidR="006158A2">
          <w:rPr>
            <w:sz w:val="24"/>
            <w:szCs w:val="24"/>
          </w:rPr>
          <w:instrText xml:space="preserve"> ADDIN EN.CITE &lt;EndNote&gt;&lt;Cite AuthorYear="1"&gt;&lt;Author&gt;Dreber&lt;/Author&gt;&lt;Year&gt;2009&lt;/Year&gt;&lt;RecNum&gt;1912&lt;/RecNum&gt;&lt;DisplayText&gt;Dreber et al. (2009)&lt;/DisplayText&gt;&lt;record&gt;&lt;rec-number&gt;1912&lt;/rec-number&gt;&lt;foreign-keys&gt;&lt;key app="EN" db-id="5av2ar2d802ax6earv6xaswcrwtpwerr9rrw"&gt;1912&lt;/key&gt;&lt;/foreign-keys&gt;&lt;ref-type name="Journal Article"&gt;17&lt;/ref-type&gt;&lt;contributors&gt;&lt;authors&gt;&lt;author&gt;Dreber, Anna&lt;/author&gt;&lt;author&gt;Apicella, Coren L&lt;/author&gt;&lt;author&gt;Eisenberg, Dan TA&lt;/author&gt;&lt;author&gt;Garcia, Justin R&lt;/author&gt;&lt;author&gt;Zamore, Richard S&lt;/author&gt;&lt;author&gt;Lum, J Koji&lt;/author&gt;&lt;author&gt;Campbell, Benjamin&lt;/author&gt;&lt;/authors&gt;&lt;/contributors&gt;&lt;titles&gt;&lt;title&gt;The 7R polymorphism in the dopamine receptor D4 gene (DRD4) is associated with financial risk taking in men&lt;/title&gt;&lt;secondary-title&gt;Evolution and Human Behavior&lt;/secondary-title&gt;&lt;/titles&gt;&lt;periodical&gt;&lt;full-title&gt;Evolution and Human Behavior&lt;/full-title&gt;&lt;/periodical&gt;&lt;pages&gt;85-92&lt;/pages&gt;&lt;volume&gt;30&lt;/volume&gt;&lt;number&gt;2&lt;/number&gt;&lt;dates&gt;&lt;year&gt;2009&lt;/year&gt;&lt;/dates&gt;&lt;isbn&gt;1090-5138&lt;/isbn&gt;&lt;urls&gt;&lt;/urls&gt;&lt;/record&gt;&lt;/Cite&gt;&lt;/EndNote&gt;</w:instrText>
        </w:r>
        <w:r w:rsidR="006158A2">
          <w:rPr>
            <w:sz w:val="24"/>
            <w:szCs w:val="24"/>
          </w:rPr>
          <w:fldChar w:fldCharType="separate"/>
        </w:r>
        <w:r w:rsidR="006158A2">
          <w:rPr>
            <w:noProof/>
            <w:sz w:val="24"/>
            <w:szCs w:val="24"/>
          </w:rPr>
          <w:t>Dreber et al. (2009)</w:t>
        </w:r>
        <w:r w:rsidR="006158A2">
          <w:rPr>
            <w:sz w:val="24"/>
            <w:szCs w:val="24"/>
          </w:rPr>
          <w:fldChar w:fldCharType="end"/>
        </w:r>
      </w:hyperlink>
      <w:r w:rsidRPr="00F77500">
        <w:rPr>
          <w:sz w:val="24"/>
          <w:szCs w:val="24"/>
        </w:rPr>
        <w:t xml:space="preserve"> </w:t>
      </w:r>
      <w:r w:rsidR="00B17772" w:rsidRPr="00F77500">
        <w:rPr>
          <w:sz w:val="24"/>
          <w:szCs w:val="24"/>
        </w:rPr>
        <w:t xml:space="preserve">and </w:t>
      </w:r>
      <w:hyperlink w:anchor="_ENREF_36" w:tooltip="Kuhnen, 2009 #1803" w:history="1">
        <w:r w:rsidR="006158A2">
          <w:rPr>
            <w:sz w:val="24"/>
            <w:szCs w:val="24"/>
          </w:rPr>
          <w:fldChar w:fldCharType="begin"/>
        </w:r>
        <w:r w:rsidR="006158A2">
          <w:rPr>
            <w:sz w:val="24"/>
            <w:szCs w:val="24"/>
          </w:rPr>
          <w:instrText xml:space="preserve"> ADDIN EN.CITE &lt;EndNote&gt;&lt;Cite AuthorYear="1"&gt;&lt;Author&gt;Kuhnen&lt;/Author&gt;&lt;Year&gt;2009&lt;/Year&gt;&lt;RecNum&gt;1803&lt;/RecNum&gt;&lt;DisplayText&gt;Kuhnen and Chiao (2009)&lt;/DisplayText&gt;&lt;record&gt;&lt;rec-number&gt;1803&lt;/rec-number&gt;&lt;foreign-keys&gt;&lt;key app="EN" db-id="5av2ar2d802ax6earv6xaswcrwtpwerr9rrw"&gt;1803&lt;/key&gt;&lt;/foreign-keys&gt;&lt;ref-type name="Journal Article"&gt;17&lt;/ref-type&gt;&lt;contributors&gt;&lt;authors&gt;&lt;author&gt;Kuhnen, Camelia M&lt;/author&gt;&lt;author&gt;Chiao, Joan Y&lt;/author&gt;&lt;/authors&gt;&lt;/contributors&gt;&lt;titles&gt;&lt;title&gt;Genetic determinants of financial risk taking&lt;/title&gt;&lt;secondary-title&gt;PloS one&lt;/secondary-title&gt;&lt;/titles&gt;&lt;periodical&gt;&lt;full-title&gt;PloS one&lt;/full-title&gt;&lt;/periodical&gt;&lt;pages&gt;e4362&lt;/pages&gt;&lt;volume&gt;4&lt;/volume&gt;&lt;number&gt;2&lt;/number&gt;&lt;dates&gt;&lt;year&gt;2009&lt;/year&gt;&lt;/dates&gt;&lt;isbn&gt;1932-6203&lt;/isbn&gt;&lt;urls&gt;&lt;/urls&gt;&lt;/record&gt;&lt;/Cite&gt;&lt;/EndNote&gt;</w:instrText>
        </w:r>
        <w:r w:rsidR="006158A2">
          <w:rPr>
            <w:sz w:val="24"/>
            <w:szCs w:val="24"/>
          </w:rPr>
          <w:fldChar w:fldCharType="separate"/>
        </w:r>
        <w:r w:rsidR="006158A2">
          <w:rPr>
            <w:noProof/>
            <w:sz w:val="24"/>
            <w:szCs w:val="24"/>
          </w:rPr>
          <w:t>Kuhnen and Chiao (2009)</w:t>
        </w:r>
        <w:r w:rsidR="006158A2">
          <w:rPr>
            <w:sz w:val="24"/>
            <w:szCs w:val="24"/>
          </w:rPr>
          <w:fldChar w:fldCharType="end"/>
        </w:r>
      </w:hyperlink>
      <w:r w:rsidR="00B17772" w:rsidRPr="00F77500">
        <w:rPr>
          <w:sz w:val="24"/>
          <w:szCs w:val="24"/>
        </w:rPr>
        <w:t xml:space="preserve"> have </w:t>
      </w:r>
      <w:r w:rsidRPr="00F77500">
        <w:rPr>
          <w:sz w:val="24"/>
          <w:szCs w:val="24"/>
        </w:rPr>
        <w:t xml:space="preserve">found that the variants of two genes that regulate dopamine and serotonin neurotransmission (5-HTTLPR and DRD4) are significant determinants of </w:t>
      </w:r>
      <w:del w:id="79" w:author="Wang Ling" w:date="2018-11-22T10:31:00Z">
        <w:r w:rsidRPr="00F77500" w:rsidDel="006902DE">
          <w:rPr>
            <w:sz w:val="24"/>
            <w:szCs w:val="24"/>
          </w:rPr>
          <w:delText>risk taking behavior</w:delText>
        </w:r>
      </w:del>
      <w:ins w:id="80" w:author="Wang Ling" w:date="2018-11-22T10:31:00Z">
        <w:r w:rsidR="006902DE">
          <w:rPr>
            <w:sz w:val="24"/>
            <w:szCs w:val="24"/>
          </w:rPr>
          <w:t>risk-taking behavior</w:t>
        </w:r>
      </w:ins>
      <w:r w:rsidRPr="00F77500">
        <w:rPr>
          <w:sz w:val="24"/>
          <w:szCs w:val="24"/>
        </w:rPr>
        <w:t>s.</w:t>
      </w:r>
      <w:r w:rsidR="00E14514" w:rsidRPr="00E14514">
        <w:t xml:space="preserve"> </w:t>
      </w:r>
      <w:hyperlink w:anchor="_ENREF_19" w:tooltip="De Neve, 2014 #1922" w:history="1">
        <w:r w:rsidR="006158A2" w:rsidRPr="009D239A">
          <w:rPr>
            <w:sz w:val="24"/>
            <w:szCs w:val="24"/>
          </w:rPr>
          <w:fldChar w:fldCharType="begin"/>
        </w:r>
        <w:r w:rsidR="006158A2" w:rsidRPr="009D239A">
          <w:rPr>
            <w:sz w:val="24"/>
            <w:szCs w:val="24"/>
          </w:rPr>
          <w:instrText xml:space="preserve"> ADDIN EN.CITE &lt;EndNote&gt;&lt;Cite AuthorYear="1"&gt;&lt;Author&gt;De Neve&lt;/Author&gt;&lt;Year&gt;2014&lt;/Year&gt;&lt;RecNum&gt;1922&lt;/RecNum&gt;&lt;DisplayText&gt;De Neve and Fowler (2014)&lt;/DisplayText&gt;&lt;record&gt;&lt;rec-number&gt;1922&lt;/rec-number&gt;&lt;foreign-keys&gt;&lt;key app="EN" db-id="5av2ar2d802ax6earv6xaswcrwtpwerr9rrw"&gt;1922&lt;/key&gt;&lt;/foreign-keys&gt;&lt;ref-type name="Journal Article"&gt;17&lt;/ref-type&gt;&lt;contributors&gt;&lt;authors&gt;&lt;author&gt;De Neve, Jan-Emmanuel&lt;/author&gt;&lt;author&gt;Fowler, James H&lt;/author&gt;&lt;/authors&gt;&lt;/contributors&gt;&lt;titles&gt;&lt;title&gt;Credit card borrowing and the monoamine oxidase A (MAOA) gene&lt;/title&gt;&lt;secondary-title&gt;Journal of Economic Behavior &amp;amp; Organization&lt;/secondary-title&gt;&lt;/titles&gt;&lt;periodical&gt;&lt;full-title&gt;Journal of Economic Behavior &amp;amp; Organization&lt;/full-title&gt;&lt;/periodical&gt;&lt;pages&gt;428-439&lt;/pages&gt;&lt;volume&gt;107&lt;/volume&gt;&lt;dates&gt;&lt;year&gt;2014&lt;/year&gt;&lt;/dates&gt;&lt;isbn&gt;0167-2681&lt;/isbn&gt;&lt;urls&gt;&lt;/urls&gt;&lt;/record&gt;&lt;/Cite&gt;&lt;/EndNote&gt;</w:instrText>
        </w:r>
        <w:r w:rsidR="006158A2" w:rsidRPr="009D239A">
          <w:rPr>
            <w:sz w:val="24"/>
            <w:szCs w:val="24"/>
          </w:rPr>
          <w:fldChar w:fldCharType="separate"/>
        </w:r>
        <w:r w:rsidR="006158A2" w:rsidRPr="009D239A">
          <w:rPr>
            <w:sz w:val="24"/>
            <w:szCs w:val="24"/>
          </w:rPr>
          <w:t>De Neve and Fowler (2014)</w:t>
        </w:r>
        <w:r w:rsidR="006158A2" w:rsidRPr="009D239A">
          <w:rPr>
            <w:sz w:val="24"/>
            <w:szCs w:val="24"/>
          </w:rPr>
          <w:fldChar w:fldCharType="end"/>
        </w:r>
      </w:hyperlink>
      <w:r w:rsidR="00E14514" w:rsidRPr="009D239A">
        <w:rPr>
          <w:sz w:val="24"/>
          <w:szCs w:val="24"/>
        </w:rPr>
        <w:t xml:space="preserve"> showed a specific genotype is associated with real-world behavior, they found that MAOA gene is associated with </w:t>
      </w:r>
      <w:r w:rsidR="00E14514" w:rsidRPr="009D239A">
        <w:rPr>
          <w:sz w:val="24"/>
          <w:szCs w:val="24"/>
        </w:rPr>
        <w:lastRenderedPageBreak/>
        <w:t>credit card borrowing behavior.</w:t>
      </w:r>
      <w:r w:rsidR="00E14514" w:rsidRPr="00FC189B">
        <w:rPr>
          <w:sz w:val="24"/>
          <w:szCs w:val="24"/>
        </w:rPr>
        <w:t xml:space="preserve"> </w:t>
      </w:r>
      <w:del w:id="81" w:author="Wang Ling" w:date="2018-11-22T10:00:00Z">
        <w:r w:rsidR="00117F2C" w:rsidDel="00117F2C">
          <w:fldChar w:fldCharType="begin"/>
        </w:r>
        <w:r w:rsidR="00117F2C" w:rsidDel="00117F2C">
          <w:delInstrText xml:space="preserve"> HYPERLINK \l "_ENREF_15" \o "Chew, 2013 #1921" </w:delInstrText>
        </w:r>
        <w:r w:rsidR="00117F2C" w:rsidDel="00117F2C">
          <w:fldChar w:fldCharType="separate"/>
        </w:r>
        <w:r w:rsidR="003970FE" w:rsidDel="00117F2C">
          <w:rPr>
            <w:sz w:val="24"/>
            <w:szCs w:val="24"/>
          </w:rPr>
          <w:fldChar w:fldCharType="begin"/>
        </w:r>
        <w:r w:rsidR="003970FE" w:rsidDel="00117F2C">
          <w:rPr>
            <w:sz w:val="24"/>
            <w:szCs w:val="24"/>
          </w:rPr>
          <w:delInstrText xml:space="preserve"> ADDIN EN.CITE &lt;EndNote&gt;&lt;Cite AuthorYear="1"&gt;&lt;Author&gt;Chew&lt;/Author&gt;&lt;Year&gt;2013&lt;/Year&gt;&lt;RecNum&gt;1921&lt;/RecNum&gt;&lt;DisplayText&gt;Chew et al. (2013)&lt;/DisplayText&gt;&lt;record&gt;&lt;rec-number&gt;1921&lt;/rec-number&gt;&lt;foreign-keys&gt;&lt;key app="EN" db-id="5av2ar2d802ax6earv6xaswcrwtpwerr9rrw"&gt;1921&lt;/key&gt;&lt;/foreign-keys&gt;&lt;ref-type name="Journal Article"&gt;17&lt;/ref-type&gt;&lt;contributors&gt;&lt;authors&gt;&lt;author&gt;Chew, Soo Hong&lt;/author&gt;&lt;author&gt;Ebstein, Richard P&lt;/author&gt;&lt;author&gt;Zhong, Songfa&lt;/author&gt;&lt;/authors&gt;&lt;/contributors&gt;&lt;titles&gt;&lt;title&gt;Sex-hormone genes and gender difference in ultimatum game: Experimental evidence from China and Israel&lt;/title&gt;&lt;secondary-title&gt;Journal of Economic Behavior &amp;amp; Organization&lt;/secondary-title&gt;&lt;/titles&gt;&lt;periodical&gt;&lt;full-title&gt;Journal of Economic Behavior &amp;amp; Organization&lt;/full-title&gt;&lt;/periodical&gt;&lt;pages&gt;28-42&lt;/pages&gt;&lt;volume&gt;90&lt;/volume&gt;&lt;dates&gt;&lt;year&gt;2013&lt;/year&gt;&lt;/dates&gt;&lt;isbn&gt;0167-2681&lt;/isbn&gt;&lt;urls&gt;&lt;/urls&gt;&lt;/record&gt;&lt;/Cite&gt;&lt;/EndNote&gt;</w:delInstrText>
        </w:r>
        <w:r w:rsidR="003970FE" w:rsidDel="00117F2C">
          <w:rPr>
            <w:sz w:val="24"/>
            <w:szCs w:val="24"/>
          </w:rPr>
          <w:fldChar w:fldCharType="separate"/>
        </w:r>
        <w:r w:rsidR="003970FE" w:rsidDel="00117F2C">
          <w:rPr>
            <w:sz w:val="24"/>
            <w:szCs w:val="24"/>
          </w:rPr>
          <w:delText>Chew et al. (2013)</w:delText>
        </w:r>
        <w:r w:rsidR="003970FE" w:rsidDel="00117F2C">
          <w:rPr>
            <w:sz w:val="24"/>
            <w:szCs w:val="24"/>
          </w:rPr>
          <w:fldChar w:fldCharType="end"/>
        </w:r>
        <w:r w:rsidR="00117F2C" w:rsidDel="00117F2C">
          <w:rPr>
            <w:sz w:val="24"/>
            <w:szCs w:val="24"/>
          </w:rPr>
          <w:fldChar w:fldCharType="end"/>
        </w:r>
        <w:r w:rsidR="00E14514" w:rsidRPr="00B341F6" w:rsidDel="00117F2C">
          <w:rPr>
            <w:sz w:val="24"/>
            <w:szCs w:val="24"/>
          </w:rPr>
          <w:delText xml:space="preserve"> </w:delText>
        </w:r>
        <w:r w:rsidR="00E14514" w:rsidDel="00117F2C">
          <w:rPr>
            <w:sz w:val="24"/>
            <w:szCs w:val="24"/>
          </w:rPr>
          <w:delText xml:space="preserve">found that </w:delText>
        </w:r>
        <w:r w:rsidR="00E14514" w:rsidRPr="00B341F6" w:rsidDel="00117F2C">
          <w:rPr>
            <w:sz w:val="24"/>
            <w:szCs w:val="24"/>
          </w:rPr>
          <w:delText>androgen</w:delText>
        </w:r>
        <w:r w:rsidR="00E14514" w:rsidDel="00117F2C">
          <w:rPr>
            <w:sz w:val="24"/>
            <w:szCs w:val="24"/>
          </w:rPr>
          <w:delText xml:space="preserve"> receptor gene is</w:delText>
        </w:r>
        <w:r w:rsidR="00E14514" w:rsidRPr="00B341F6" w:rsidDel="00117F2C">
          <w:rPr>
            <w:sz w:val="24"/>
            <w:szCs w:val="24"/>
          </w:rPr>
          <w:delText xml:space="preserve"> associated with </w:delText>
        </w:r>
        <w:r w:rsidR="00E14514" w:rsidRPr="00094ADF" w:rsidDel="00117F2C">
          <w:rPr>
            <w:sz w:val="24"/>
            <w:szCs w:val="24"/>
          </w:rPr>
          <w:delText>ultimatum game</w:delText>
        </w:r>
        <w:r w:rsidR="00E14514" w:rsidDel="00117F2C">
          <w:rPr>
            <w:sz w:val="24"/>
            <w:szCs w:val="24"/>
          </w:rPr>
          <w:delText xml:space="preserve"> behavior for male but not female</w:delText>
        </w:r>
        <w:r w:rsidR="00E14514" w:rsidDel="00117F2C">
          <w:rPr>
            <w:rFonts w:hint="eastAsia"/>
            <w:sz w:val="24"/>
            <w:szCs w:val="24"/>
          </w:rPr>
          <w:delText xml:space="preserve"> </w:delText>
        </w:r>
        <w:r w:rsidR="00E14514" w:rsidRPr="00B341F6" w:rsidDel="00117F2C">
          <w:rPr>
            <w:sz w:val="24"/>
            <w:szCs w:val="24"/>
          </w:rPr>
          <w:delText>subjects in the Chinese population</w:delText>
        </w:r>
        <w:r w:rsidR="00E14514" w:rsidDel="00117F2C">
          <w:rPr>
            <w:sz w:val="24"/>
            <w:szCs w:val="24"/>
          </w:rPr>
          <w:delText>.</w:delText>
        </w:r>
        <w:r w:rsidR="00295F1F" w:rsidDel="00117F2C">
          <w:rPr>
            <w:sz w:val="24"/>
            <w:szCs w:val="24"/>
          </w:rPr>
          <w:delText xml:space="preserve"> </w:delText>
        </w:r>
      </w:del>
      <w:r w:rsidR="002176B8" w:rsidRPr="00CF2520">
        <w:rPr>
          <w:sz w:val="24"/>
          <w:szCs w:val="24"/>
        </w:rPr>
        <w:t xml:space="preserve">Genetic association studies suggest that </w:t>
      </w:r>
      <w:r w:rsidR="00B55D5B" w:rsidRPr="00CF2520">
        <w:rPr>
          <w:sz w:val="24"/>
          <w:szCs w:val="24"/>
        </w:rPr>
        <w:t xml:space="preserve">some genes </w:t>
      </w:r>
      <w:r w:rsidR="00687FAB" w:rsidRPr="00CF2520">
        <w:rPr>
          <w:sz w:val="24"/>
          <w:szCs w:val="24"/>
        </w:rPr>
        <w:t>of central neurotransmitter systems</w:t>
      </w:r>
      <w:r w:rsidR="00F70045" w:rsidRPr="00CF2520">
        <w:rPr>
          <w:sz w:val="24"/>
          <w:szCs w:val="24"/>
        </w:rPr>
        <w:t xml:space="preserve"> influence</w:t>
      </w:r>
      <w:r w:rsidR="00B55D5B" w:rsidRPr="00CF2520">
        <w:rPr>
          <w:sz w:val="24"/>
          <w:szCs w:val="24"/>
        </w:rPr>
        <w:t xml:space="preserve"> people’s social sensitivity, which reflects the degree of emotional responsivity to social events and </w:t>
      </w:r>
      <w:r w:rsidR="00F70045" w:rsidRPr="00CF2520">
        <w:rPr>
          <w:sz w:val="24"/>
          <w:szCs w:val="24"/>
        </w:rPr>
        <w:t>experiences</w:t>
      </w:r>
      <w:r w:rsidR="00647801">
        <w:rPr>
          <w:sz w:val="24"/>
          <w:szCs w:val="24"/>
        </w:rPr>
        <w:t xml:space="preserve"> </w:t>
      </w:r>
      <w:r w:rsidR="00E14514">
        <w:rPr>
          <w:sz w:val="24"/>
          <w:szCs w:val="24"/>
        </w:rPr>
        <w:fldChar w:fldCharType="begin">
          <w:fldData xml:space="preserve">PEVuZE5vdGU+PENpdGU+PEF1dGhvcj5DYXNwaTwvQXV0aG9yPjxZZWFyPjIwMDM8L1llYXI+PFJl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</w:fldData>
        </w:fldChar>
      </w:r>
      <w:r w:rsidR="00E14514">
        <w:rPr>
          <w:sz w:val="24"/>
          <w:szCs w:val="24"/>
        </w:rPr>
        <w:instrText xml:space="preserve"> ADDIN EN.CITE </w:instrText>
      </w:r>
      <w:r w:rsidR="00E14514">
        <w:rPr>
          <w:sz w:val="24"/>
          <w:szCs w:val="24"/>
        </w:rPr>
        <w:fldChar w:fldCharType="begin">
          <w:fldData xml:space="preserve">PEVuZE5vdGU+PENpdGU+PEF1dGhvcj5DYXNwaTwvQXV0aG9yPjxZZWFyPjIwMDM8L1llYXI+PFJl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</w:fldData>
        </w:fldChar>
      </w:r>
      <w:r w:rsidR="00E14514">
        <w:rPr>
          <w:sz w:val="24"/>
          <w:szCs w:val="24"/>
        </w:rPr>
        <w:instrText xml:space="preserve"> ADDIN EN.CITE.DATA </w:instrText>
      </w:r>
      <w:r w:rsidR="00E14514">
        <w:rPr>
          <w:sz w:val="24"/>
          <w:szCs w:val="24"/>
        </w:rPr>
      </w:r>
      <w:r w:rsidR="00E14514">
        <w:rPr>
          <w:sz w:val="24"/>
          <w:szCs w:val="24"/>
        </w:rPr>
        <w:fldChar w:fldCharType="end"/>
      </w:r>
      <w:r w:rsidR="00E14514">
        <w:rPr>
          <w:sz w:val="24"/>
          <w:szCs w:val="24"/>
        </w:rPr>
      </w:r>
      <w:r w:rsidR="00E14514">
        <w:rPr>
          <w:sz w:val="24"/>
          <w:szCs w:val="24"/>
        </w:rPr>
        <w:fldChar w:fldCharType="separate"/>
      </w:r>
      <w:r w:rsidR="00E14514">
        <w:rPr>
          <w:noProof/>
          <w:sz w:val="24"/>
          <w:szCs w:val="24"/>
        </w:rPr>
        <w:t>(</w:t>
      </w:r>
      <w:hyperlink w:anchor="_ENREF_8" w:tooltip="Caspi, 2003 #1915" w:history="1">
        <w:r w:rsidR="006158A2">
          <w:rPr>
            <w:noProof/>
            <w:sz w:val="24"/>
            <w:szCs w:val="24"/>
          </w:rPr>
          <w:t>Caspi et al., 2003</w:t>
        </w:r>
      </w:hyperlink>
      <w:r w:rsidR="00E14514">
        <w:rPr>
          <w:noProof/>
          <w:sz w:val="24"/>
          <w:szCs w:val="24"/>
        </w:rPr>
        <w:t xml:space="preserve">; </w:t>
      </w:r>
      <w:hyperlink w:anchor="_ENREF_26" w:tooltip="Eisenberger, 2003 #1916" w:history="1">
        <w:r w:rsidR="006158A2">
          <w:rPr>
            <w:noProof/>
            <w:sz w:val="24"/>
            <w:szCs w:val="24"/>
          </w:rPr>
          <w:t>Eisenberger et al., 2003</w:t>
        </w:r>
      </w:hyperlink>
      <w:r w:rsidR="00E14514">
        <w:rPr>
          <w:noProof/>
          <w:sz w:val="24"/>
          <w:szCs w:val="24"/>
        </w:rPr>
        <w:t xml:space="preserve">; </w:t>
      </w:r>
      <w:hyperlink w:anchor="_ENREF_49" w:tooltip="Way, 2009 #1917" w:history="1">
        <w:r w:rsidR="006158A2">
          <w:rPr>
            <w:noProof/>
            <w:sz w:val="24"/>
            <w:szCs w:val="24"/>
          </w:rPr>
          <w:t>Way et al., 2009</w:t>
        </w:r>
      </w:hyperlink>
      <w:r w:rsidR="00E14514">
        <w:rPr>
          <w:noProof/>
          <w:sz w:val="24"/>
          <w:szCs w:val="24"/>
        </w:rPr>
        <w:t>)</w:t>
      </w:r>
      <w:r w:rsidR="00E14514">
        <w:rPr>
          <w:sz w:val="24"/>
          <w:szCs w:val="24"/>
        </w:rPr>
        <w:fldChar w:fldCharType="end"/>
      </w:r>
      <w:r w:rsidR="00F70045" w:rsidRPr="00CF2520">
        <w:rPr>
          <w:sz w:val="24"/>
          <w:szCs w:val="24"/>
        </w:rPr>
        <w:t xml:space="preserve">. </w:t>
      </w:r>
      <w:hyperlink w:anchor="_ENREF_48" w:tooltip="Way, 2010 #1905" w:history="1">
        <w:r w:rsidR="006158A2" w:rsidRPr="00CF2520">
          <w:rPr>
            <w:sz w:val="24"/>
            <w:szCs w:val="24"/>
          </w:rPr>
          <w:fldChar w:fldCharType="begin"/>
        </w:r>
        <w:r w:rsidR="006158A2" w:rsidRPr="00CF2520">
          <w:rPr>
            <w:sz w:val="24"/>
            <w:szCs w:val="24"/>
          </w:rPr>
          <w:instrText xml:space="preserve"> ADDIN EN.CITE &lt;EndNote&gt;&lt;Cite AuthorYear="1"&gt;&lt;Author&gt;Way&lt;/Author&gt;&lt;Year&gt;2010&lt;/Year&gt;&lt;RecNum&gt;1905&lt;/RecNum&gt;&lt;DisplayText&gt;Way and Lieberman (2010)&lt;/DisplayText&gt;&lt;record&gt;&lt;rec-number&gt;1905&lt;/rec-number&gt;&lt;foreign-keys&gt;&lt;key app="EN" db-id="5av2ar2d802ax6earv6xaswcrwtpwerr9rrw"&gt;1905&lt;/key&gt;&lt;/foreign-keys&gt;&lt;ref-type name="Journal Article"&gt;17&lt;/ref-type&gt;&lt;contributors&gt;&lt;authors&gt;&lt;author&gt;Way, Baldwin M&lt;/author&gt;&lt;author&gt;Lieberman, Matthew D&lt;/author&gt;&lt;/authors&gt;&lt;/contributors&gt;&lt;titles&gt;&lt;title&gt;Is there a genetic contribution to cultural differences? Collectivism, individualism and genetic markers of social sensitivity&lt;/title&gt;&lt;secondary-title&gt;Social cognitive and affective neuroscience&lt;/secondary-title&gt;&lt;/titles&gt;&lt;periodical&gt;&lt;full-title&gt;Social cognitive and affective neuroscience&lt;/full-title&gt;&lt;/periodical&gt;&lt;pages&gt;203-211&lt;/pages&gt;&lt;volume&gt;5&lt;/volume&gt;&lt;number&gt;2-3&lt;/number&gt;&lt;dates&gt;&lt;year&gt;2010&lt;/year&gt;&lt;/dates&gt;&lt;isbn&gt;1749-5016&lt;/isbn&gt;&lt;urls&gt;&lt;/urls&gt;&lt;/record&gt;&lt;/Cite&gt;&lt;/EndNote&gt;</w:instrText>
        </w:r>
        <w:r w:rsidR="006158A2" w:rsidRPr="00CF2520">
          <w:rPr>
            <w:sz w:val="24"/>
            <w:szCs w:val="24"/>
          </w:rPr>
          <w:fldChar w:fldCharType="separate"/>
        </w:r>
        <w:r w:rsidR="006158A2" w:rsidRPr="00CF2520">
          <w:rPr>
            <w:noProof/>
            <w:sz w:val="24"/>
            <w:szCs w:val="24"/>
          </w:rPr>
          <w:t>Way and Lieberman (2010)</w:t>
        </w:r>
        <w:r w:rsidR="006158A2" w:rsidRPr="00CF2520">
          <w:rPr>
            <w:sz w:val="24"/>
            <w:szCs w:val="24"/>
          </w:rPr>
          <w:fldChar w:fldCharType="end"/>
        </w:r>
      </w:hyperlink>
      <w:r w:rsidR="004A43BD" w:rsidRPr="00CF2520">
        <w:rPr>
          <w:sz w:val="24"/>
          <w:szCs w:val="24"/>
        </w:rPr>
        <w:t xml:space="preserve"> found</w:t>
      </w:r>
      <w:r w:rsidR="002176B8" w:rsidRPr="00CF2520">
        <w:rPr>
          <w:sz w:val="24"/>
          <w:szCs w:val="24"/>
        </w:rPr>
        <w:t xml:space="preserve"> that </w:t>
      </w:r>
      <w:r w:rsidRPr="00CF2520">
        <w:rPr>
          <w:sz w:val="24"/>
          <w:szCs w:val="24"/>
        </w:rPr>
        <w:t xml:space="preserve">the frequency of </w:t>
      </w:r>
      <w:r w:rsidR="00D86E9C" w:rsidRPr="00CF2520">
        <w:rPr>
          <w:sz w:val="24"/>
          <w:szCs w:val="24"/>
        </w:rPr>
        <w:t xml:space="preserve">the </w:t>
      </w:r>
      <w:r w:rsidRPr="00CF2520">
        <w:rPr>
          <w:sz w:val="24"/>
          <w:szCs w:val="24"/>
        </w:rPr>
        <w:t>social sensitivity alleles (5-HTTLPR,</w:t>
      </w:r>
      <w:r w:rsidRPr="00CF2520">
        <w:rPr>
          <w:kern w:val="0"/>
          <w:sz w:val="24"/>
          <w:szCs w:val="24"/>
        </w:rPr>
        <w:t xml:space="preserve"> A118G, MAOA-uVNTR) is </w:t>
      </w:r>
      <w:r w:rsidRPr="00CF2520">
        <w:rPr>
          <w:sz w:val="24"/>
          <w:szCs w:val="24"/>
        </w:rPr>
        <w:t>larger in collectivistic populations than individualistic populations.</w:t>
      </w:r>
      <w:r w:rsidR="002176B8" w:rsidRPr="00CF2520">
        <w:t xml:space="preserve"> </w:t>
      </w:r>
    </w:p>
    <w:p w14:paraId="688D455F" w14:textId="667AC025" w:rsidR="00203F8B" w:rsidRPr="00F77500" w:rsidRDefault="00203F8B" w:rsidP="00EF6440">
      <w:pPr>
        <w:spacing w:beforeLines="50" w:before="156" w:afterLines="50" w:after="156" w:line="360" w:lineRule="auto"/>
        <w:rPr>
          <w:sz w:val="24"/>
          <w:szCs w:val="24"/>
        </w:rPr>
      </w:pPr>
      <w:r w:rsidRPr="00F77500">
        <w:rPr>
          <w:sz w:val="24"/>
          <w:szCs w:val="24"/>
        </w:rPr>
        <w:t xml:space="preserve">Although these literatures have </w:t>
      </w:r>
      <w:r w:rsidR="00065AD4" w:rsidRPr="00F77500">
        <w:rPr>
          <w:sz w:val="24"/>
          <w:szCs w:val="24"/>
        </w:rPr>
        <w:t>identified</w:t>
      </w:r>
      <w:r w:rsidRPr="00F77500">
        <w:rPr>
          <w:sz w:val="24"/>
          <w:szCs w:val="24"/>
        </w:rPr>
        <w:t xml:space="preserve"> some specific genes </w:t>
      </w:r>
      <w:r w:rsidR="0073460B" w:rsidRPr="00F77500">
        <w:rPr>
          <w:sz w:val="24"/>
          <w:szCs w:val="24"/>
        </w:rPr>
        <w:t xml:space="preserve">that </w:t>
      </w:r>
      <w:r w:rsidR="00065AD4" w:rsidRPr="00F77500">
        <w:rPr>
          <w:sz w:val="24"/>
          <w:szCs w:val="24"/>
        </w:rPr>
        <w:t xml:space="preserve">determine </w:t>
      </w:r>
      <w:del w:id="82" w:author="Wang Ling" w:date="2018-11-20T10:02:00Z">
        <w:r w:rsidRPr="00F77500" w:rsidDel="00196916">
          <w:rPr>
            <w:sz w:val="24"/>
            <w:szCs w:val="24"/>
          </w:rPr>
          <w:delText>economic preference</w:delText>
        </w:r>
      </w:del>
      <w:ins w:id="83" w:author="Wang Ling" w:date="2018-11-20T10:02:00Z">
        <w:r w:rsidR="00196916">
          <w:rPr>
            <w:sz w:val="24"/>
            <w:szCs w:val="24"/>
          </w:rPr>
          <w:t>preference</w:t>
        </w:r>
      </w:ins>
      <w:r w:rsidRPr="00F77500">
        <w:rPr>
          <w:sz w:val="24"/>
          <w:szCs w:val="24"/>
        </w:rPr>
        <w:t xml:space="preserve">s </w:t>
      </w:r>
      <w:r w:rsidR="009765F2">
        <w:rPr>
          <w:sz w:val="24"/>
          <w:szCs w:val="24"/>
        </w:rPr>
        <w:t>and</w:t>
      </w:r>
      <w:r w:rsidRPr="00F77500">
        <w:rPr>
          <w:sz w:val="24"/>
          <w:szCs w:val="24"/>
        </w:rPr>
        <w:t xml:space="preserve"> behaviors, the debate about whether </w:t>
      </w:r>
      <w:del w:id="84" w:author="Wang Ling" w:date="2018-11-20T10:02:00Z">
        <w:r w:rsidRPr="00F77500" w:rsidDel="00196916">
          <w:rPr>
            <w:sz w:val="24"/>
            <w:szCs w:val="24"/>
          </w:rPr>
          <w:delText>economic preference</w:delText>
        </w:r>
      </w:del>
      <w:ins w:id="85" w:author="Wang Ling" w:date="2018-11-20T10:02:00Z">
        <w:r w:rsidR="00196916">
          <w:rPr>
            <w:sz w:val="24"/>
            <w:szCs w:val="24"/>
          </w:rPr>
          <w:t>preference</w:t>
        </w:r>
      </w:ins>
      <w:r w:rsidRPr="00F77500">
        <w:rPr>
          <w:sz w:val="24"/>
          <w:szCs w:val="24"/>
        </w:rPr>
        <w:t>s or behaviors are inherited still rages</w:t>
      </w:r>
      <w:r w:rsidR="0013219A">
        <w:rPr>
          <w:sz w:val="24"/>
          <w:szCs w:val="24"/>
        </w:rPr>
        <w:t xml:space="preserve"> </w:t>
      </w:r>
      <w:r w:rsidR="000F4D32">
        <w:rPr>
          <w:sz w:val="24"/>
          <w:szCs w:val="24"/>
        </w:rPr>
        <w:fldChar w:fldCharType="begin">
          <w:fldData xml:space="preserve">PEVuZE5vdGU+PENpdGU+PEF1dGhvcj5DZXNhcmluaTwvQXV0aG9yPjxZZWFyPjIwMDk8L1llYXI+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</w:fldData>
        </w:fldChar>
      </w:r>
      <w:r w:rsidR="000F4D32">
        <w:rPr>
          <w:sz w:val="24"/>
          <w:szCs w:val="24"/>
        </w:rPr>
        <w:instrText xml:space="preserve"> ADDIN EN.CITE </w:instrText>
      </w:r>
      <w:r w:rsidR="000F4D32">
        <w:rPr>
          <w:sz w:val="24"/>
          <w:szCs w:val="24"/>
        </w:rPr>
        <w:fldChar w:fldCharType="begin">
          <w:fldData xml:space="preserve">PEVuZE5vdGU+PENpdGU+PEF1dGhvcj5DZXNhcmluaTwvQXV0aG9yPjxZZWFyPjIwMDk8L1llYXI+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</w:fldData>
        </w:fldChar>
      </w:r>
      <w:r w:rsidR="000F4D32">
        <w:rPr>
          <w:sz w:val="24"/>
          <w:szCs w:val="24"/>
        </w:rPr>
        <w:instrText xml:space="preserve"> ADDIN EN.CITE.DATA </w:instrText>
      </w:r>
      <w:r w:rsidR="000F4D32">
        <w:rPr>
          <w:sz w:val="24"/>
          <w:szCs w:val="24"/>
        </w:rPr>
      </w:r>
      <w:r w:rsidR="000F4D32">
        <w:rPr>
          <w:sz w:val="24"/>
          <w:szCs w:val="24"/>
        </w:rPr>
        <w:fldChar w:fldCharType="end"/>
      </w:r>
      <w:r w:rsidR="000F4D32">
        <w:rPr>
          <w:sz w:val="24"/>
          <w:szCs w:val="24"/>
        </w:rPr>
      </w:r>
      <w:r w:rsidR="000F4D32">
        <w:rPr>
          <w:sz w:val="24"/>
          <w:szCs w:val="24"/>
        </w:rPr>
        <w:fldChar w:fldCharType="separate"/>
      </w:r>
      <w:r w:rsidR="000F4D32">
        <w:rPr>
          <w:noProof/>
          <w:sz w:val="24"/>
          <w:szCs w:val="24"/>
        </w:rPr>
        <w:t>(</w:t>
      </w:r>
      <w:hyperlink w:anchor="_ENREF_4" w:tooltip="Barnea, 2010 #1800" w:history="1">
        <w:r w:rsidR="006158A2">
          <w:rPr>
            <w:noProof/>
            <w:sz w:val="24"/>
            <w:szCs w:val="24"/>
          </w:rPr>
          <w:t>Barnea et al., 2010</w:t>
        </w:r>
      </w:hyperlink>
      <w:r w:rsidR="000F4D32">
        <w:rPr>
          <w:noProof/>
          <w:sz w:val="24"/>
          <w:szCs w:val="24"/>
        </w:rPr>
        <w:t xml:space="preserve">; </w:t>
      </w:r>
      <w:hyperlink w:anchor="_ENREF_11" w:tooltip="Cesarini, 2009 #1801" w:history="1">
        <w:r w:rsidR="006158A2">
          <w:rPr>
            <w:noProof/>
            <w:sz w:val="24"/>
            <w:szCs w:val="24"/>
          </w:rPr>
          <w:t>Cesarini et al., 2009</w:t>
        </w:r>
      </w:hyperlink>
      <w:r w:rsidR="000F4D32">
        <w:rPr>
          <w:noProof/>
          <w:sz w:val="24"/>
          <w:szCs w:val="24"/>
        </w:rPr>
        <w:t>)</w:t>
      </w:r>
      <w:r w:rsidR="000F4D32">
        <w:rPr>
          <w:sz w:val="24"/>
          <w:szCs w:val="24"/>
        </w:rPr>
        <w:fldChar w:fldCharType="end"/>
      </w:r>
      <w:r w:rsidRPr="00F77500">
        <w:rPr>
          <w:sz w:val="24"/>
          <w:szCs w:val="24"/>
        </w:rPr>
        <w:t xml:space="preserve">. </w:t>
      </w:r>
      <w:r w:rsidR="00301858">
        <w:rPr>
          <w:rFonts w:hint="eastAsia"/>
          <w:sz w:val="24"/>
          <w:szCs w:val="24"/>
        </w:rPr>
        <w:t>Moreover,</w:t>
      </w:r>
      <w:r w:rsidRPr="00F77500">
        <w:rPr>
          <w:sz w:val="24"/>
          <w:szCs w:val="24"/>
        </w:rPr>
        <w:t xml:space="preserve"> there have yet to be any systematic examinations of the effect of genetic variation on cross-regional differences in </w:t>
      </w:r>
      <w:del w:id="86" w:author="Wang Ling" w:date="2018-11-20T10:02:00Z">
        <w:r w:rsidRPr="00F77500" w:rsidDel="00196916">
          <w:rPr>
            <w:sz w:val="24"/>
            <w:szCs w:val="24"/>
          </w:rPr>
          <w:delText>economic preference</w:delText>
        </w:r>
      </w:del>
      <w:ins w:id="87" w:author="Wang Ling" w:date="2018-11-20T10:02:00Z">
        <w:r w:rsidR="00196916">
          <w:rPr>
            <w:sz w:val="24"/>
            <w:szCs w:val="24"/>
          </w:rPr>
          <w:t>preference</w:t>
        </w:r>
      </w:ins>
      <w:r w:rsidRPr="00F77500">
        <w:rPr>
          <w:sz w:val="24"/>
          <w:szCs w:val="24"/>
        </w:rPr>
        <w:t xml:space="preserve">s and behaviors. In this paper, we study this question by constructing a measure of genetic distance between pairs of cities based on gene frequencies of a </w:t>
      </w:r>
      <w:r w:rsidR="0073460B" w:rsidRPr="00F77500">
        <w:rPr>
          <w:sz w:val="24"/>
          <w:szCs w:val="24"/>
        </w:rPr>
        <w:t xml:space="preserve">unique </w:t>
      </w:r>
      <w:r w:rsidR="00751867">
        <w:rPr>
          <w:rFonts w:hint="eastAsia"/>
          <w:sz w:val="24"/>
          <w:szCs w:val="24"/>
        </w:rPr>
        <w:t>genetic</w:t>
      </w:r>
      <w:r w:rsidRPr="00F77500">
        <w:rPr>
          <w:sz w:val="24"/>
          <w:szCs w:val="24"/>
        </w:rPr>
        <w:t xml:space="preserve"> marker Gm, which </w:t>
      </w:r>
      <w:r w:rsidR="009F1DDB">
        <w:rPr>
          <w:sz w:val="24"/>
          <w:szCs w:val="24"/>
        </w:rPr>
        <w:t xml:space="preserve">is imperfectly correlated with </w:t>
      </w:r>
      <w:r w:rsidR="00821BC6">
        <w:rPr>
          <w:sz w:val="24"/>
          <w:szCs w:val="24"/>
        </w:rPr>
        <w:t xml:space="preserve">variation in </w:t>
      </w:r>
      <w:r w:rsidR="009F1DDB">
        <w:rPr>
          <w:sz w:val="24"/>
          <w:szCs w:val="24"/>
        </w:rPr>
        <w:t xml:space="preserve">causal variants since Gm </w:t>
      </w:r>
      <w:r w:rsidRPr="00F77500">
        <w:rPr>
          <w:sz w:val="24"/>
          <w:szCs w:val="24"/>
        </w:rPr>
        <w:t>is a powerful tool characterizing different populations.</w:t>
      </w:r>
    </w:p>
    <w:p w14:paraId="0EAB4DCB" w14:textId="58E8FC2B" w:rsidR="00203F8B" w:rsidRPr="00F77500" w:rsidRDefault="00203F8B" w:rsidP="00EF6440">
      <w:pPr>
        <w:spacing w:beforeLines="50" w:before="156" w:afterLines="50" w:after="156" w:line="360" w:lineRule="auto"/>
        <w:rPr>
          <w:sz w:val="24"/>
          <w:szCs w:val="24"/>
        </w:rPr>
      </w:pPr>
      <w:r w:rsidRPr="00F77500">
        <w:rPr>
          <w:sz w:val="24"/>
          <w:szCs w:val="24"/>
        </w:rPr>
        <w:t xml:space="preserve">We use China as a test case to examine the effect of genetic distance on differences in </w:t>
      </w:r>
      <w:del w:id="88" w:author="Wang Ling" w:date="2018-11-20T10:02:00Z">
        <w:r w:rsidRPr="00F77500" w:rsidDel="00196916">
          <w:rPr>
            <w:sz w:val="24"/>
            <w:szCs w:val="24"/>
          </w:rPr>
          <w:delText>economic preference</w:delText>
        </w:r>
      </w:del>
      <w:ins w:id="89" w:author="Wang Ling" w:date="2018-11-20T10:02:00Z">
        <w:r w:rsidR="00196916">
          <w:rPr>
            <w:sz w:val="24"/>
            <w:szCs w:val="24"/>
          </w:rPr>
          <w:t>preference</w:t>
        </w:r>
      </w:ins>
      <w:r w:rsidRPr="00F77500">
        <w:rPr>
          <w:sz w:val="24"/>
          <w:szCs w:val="24"/>
        </w:rPr>
        <w:t xml:space="preserve">s and related behaviors. China is a </w:t>
      </w:r>
      <w:r w:rsidR="00601702">
        <w:rPr>
          <w:rFonts w:hint="eastAsia"/>
          <w:sz w:val="24"/>
          <w:szCs w:val="24"/>
        </w:rPr>
        <w:t>proper</w:t>
      </w:r>
      <w:r w:rsidRPr="00F77500">
        <w:rPr>
          <w:sz w:val="24"/>
          <w:szCs w:val="24"/>
        </w:rPr>
        <w:t xml:space="preserve"> case because Chinese population is genetically heterogeneous </w:t>
      </w:r>
      <w:r w:rsidR="000F4D32">
        <w:rPr>
          <w:sz w:val="24"/>
          <w:szCs w:val="24"/>
        </w:rPr>
        <w:fldChar w:fldCharType="begin"/>
      </w:r>
      <w:r w:rsidR="000F4D32">
        <w:rPr>
          <w:sz w:val="24"/>
          <w:szCs w:val="24"/>
        </w:rPr>
        <w:instrText xml:space="preserve"> ADDIN EN.CITE &lt;EndNote&gt;&lt;Cite&gt;&lt;Author&gt;Du&lt;/Author&gt;&lt;Year&gt;1997&lt;/Year&gt;&lt;RecNum&gt;1904&lt;/RecNum&gt;&lt;DisplayText&gt;(Du et al., 1997; Zhao and Lee, 1989)&lt;/DisplayText&gt;&lt;record&gt;&lt;rec-number&gt;1904&lt;/rec-number&gt;&lt;foreign-keys&gt;&lt;key app="EN" db-id="5av2ar2d802ax6earv6xaswcrwtpwerr9rrw"&gt;1904&lt;/key&gt;&lt;/foreign-keys&gt;&lt;ref-type name="Journal Article"&gt;17&lt;/ref-type&gt;&lt;contributors&gt;&lt;authors&gt;&lt;author&gt;Du, Ruofu&lt;/author&gt;&lt;author&gt;Xiao, Chunjie&lt;/author&gt;&lt;author&gt;Cavalli-Sforza, LL&lt;/author&gt;&lt;/authors&gt;&lt;/contributors&gt;&lt;titles&gt;&lt;title&gt;Genetic distances between Chinese populations calculated on gene frequencies of 38 loci&lt;/title&gt;&lt;secondary-title&gt;Science in China Series C: Life Sciences&lt;/secondary-title&gt;&lt;/titles&gt;&lt;periodical&gt;&lt;full-title&gt;Science in China Series C: Life Sciences&lt;/full-title&gt;&lt;/periodical&gt;&lt;pages&gt;613-621&lt;/pages&gt;&lt;volume&gt;40&lt;/volume&gt;&lt;number&gt;6&lt;/number&gt;&lt;dates&gt;&lt;year&gt;1997&lt;/year&gt;&lt;/dates&gt;&lt;isbn&gt;1006-9305&lt;/isbn&gt;&lt;urls&gt;&lt;/urls&gt;&lt;/record&gt;&lt;/Cite&gt;&lt;Cite&gt;&lt;Author&gt;Zhao&lt;/Author&gt;&lt;Year&gt;1989&lt;/Year&gt;&lt;RecNum&gt;1880&lt;/RecNum&gt;&lt;record&gt;&lt;rec-number&gt;1880&lt;/rec-number&gt;&lt;foreign-keys&gt;&lt;key app="EN" db-id="5av2ar2d802ax6earv6xaswcrwtpwerr9rrw"&gt;1880&lt;/key&gt;&lt;/foreign-keys&gt;&lt;ref-type name="Journal Article"&gt;17&lt;/ref-type&gt;&lt;contributors&gt;&lt;authors&gt;&lt;author&gt;Zhao, Tongmao&lt;/author&gt;&lt;author&gt;Lee, Tsung Dao&lt;/author&gt;&lt;/authors&gt;&lt;/contributors&gt;&lt;titles&gt;&lt;title&gt;Gm and Km allotypes in 74 Chinese populations: a hypothesis of the origin of the Chinese nation&lt;/title&gt;&lt;secondary-title&gt;Human genetics&lt;/secondary-title&gt;&lt;/titles&gt;&lt;periodical&gt;&lt;full-title&gt;Human genetics&lt;/full-title&gt;&lt;/periodical&gt;&lt;pages&gt;101-110&lt;/pages&gt;&lt;volume&gt;83&lt;/volume&gt;&lt;number&gt;2&lt;/number&gt;&lt;dates&gt;&lt;year&gt;1989&lt;/year&gt;&lt;/dates&gt;&lt;isbn&gt;0340-6717&lt;/isbn&gt;&lt;urls&gt;&lt;/urls&gt;&lt;/record&gt;&lt;/Cite&gt;&lt;/EndNote&gt;</w:instrText>
      </w:r>
      <w:r w:rsidR="000F4D32">
        <w:rPr>
          <w:sz w:val="24"/>
          <w:szCs w:val="24"/>
        </w:rPr>
        <w:fldChar w:fldCharType="separate"/>
      </w:r>
      <w:r w:rsidR="000F4D32">
        <w:rPr>
          <w:noProof/>
          <w:sz w:val="24"/>
          <w:szCs w:val="24"/>
        </w:rPr>
        <w:t>(</w:t>
      </w:r>
      <w:hyperlink w:anchor="_ENREF_23" w:tooltip="Du, 1997 #1904" w:history="1">
        <w:r w:rsidR="006158A2">
          <w:rPr>
            <w:noProof/>
            <w:sz w:val="24"/>
            <w:szCs w:val="24"/>
          </w:rPr>
          <w:t>Du et al., 1997</w:t>
        </w:r>
      </w:hyperlink>
      <w:r w:rsidR="000F4D32">
        <w:rPr>
          <w:noProof/>
          <w:sz w:val="24"/>
          <w:szCs w:val="24"/>
        </w:rPr>
        <w:t xml:space="preserve">; </w:t>
      </w:r>
      <w:hyperlink w:anchor="_ENREF_54" w:tooltip="Zhao, 1989 #1880" w:history="1">
        <w:r w:rsidR="006158A2">
          <w:rPr>
            <w:noProof/>
            <w:sz w:val="24"/>
            <w:szCs w:val="24"/>
          </w:rPr>
          <w:t>Zhao and Lee, 1989</w:t>
        </w:r>
      </w:hyperlink>
      <w:r w:rsidR="000F4D32">
        <w:rPr>
          <w:noProof/>
          <w:sz w:val="24"/>
          <w:szCs w:val="24"/>
        </w:rPr>
        <w:t>)</w:t>
      </w:r>
      <w:r w:rsidR="000F4D32">
        <w:rPr>
          <w:sz w:val="24"/>
          <w:szCs w:val="24"/>
        </w:rPr>
        <w:fldChar w:fldCharType="end"/>
      </w:r>
      <w:r w:rsidRPr="00F77500">
        <w:rPr>
          <w:sz w:val="24"/>
          <w:szCs w:val="24"/>
        </w:rPr>
        <w:t>. Besides, whereas there is a large variation in genetic distance across cities, the Chinese cities are far more homogeneous in cultural and other aspects, this helps mitigate the confounding influen</w:t>
      </w:r>
      <w:r w:rsidR="00920242" w:rsidRPr="00F77500">
        <w:rPr>
          <w:sz w:val="24"/>
          <w:szCs w:val="24"/>
        </w:rPr>
        <w:t xml:space="preserve">ces </w:t>
      </w:r>
      <w:r w:rsidRPr="00F77500">
        <w:rPr>
          <w:sz w:val="24"/>
          <w:szCs w:val="24"/>
        </w:rPr>
        <w:t xml:space="preserve">including religious, linguistic and institutional distance. </w:t>
      </w:r>
    </w:p>
    <w:p w14:paraId="5CD41706" w14:textId="2AA79C3B" w:rsidR="00203F8B" w:rsidRPr="00F77500" w:rsidRDefault="00203F8B">
      <w:pPr>
        <w:spacing w:beforeLines="50" w:before="156" w:afterLines="50" w:after="156" w:line="360" w:lineRule="auto"/>
        <w:rPr>
          <w:sz w:val="24"/>
          <w:szCs w:val="24"/>
        </w:rPr>
      </w:pPr>
      <w:r w:rsidRPr="00F77500">
        <w:rPr>
          <w:sz w:val="24"/>
          <w:szCs w:val="24"/>
        </w:rPr>
        <w:t xml:space="preserve">We measure a rich set of </w:t>
      </w:r>
      <w:del w:id="90" w:author="Wang Ling" w:date="2018-11-20T10:02:00Z">
        <w:r w:rsidRPr="00F77500" w:rsidDel="00196916">
          <w:rPr>
            <w:sz w:val="24"/>
            <w:szCs w:val="24"/>
          </w:rPr>
          <w:delText>economic preference</w:delText>
        </w:r>
      </w:del>
      <w:ins w:id="91" w:author="Wang Ling" w:date="2018-11-20T10:02:00Z">
        <w:r w:rsidR="00196916">
          <w:rPr>
            <w:sz w:val="24"/>
            <w:szCs w:val="24"/>
          </w:rPr>
          <w:t>preference</w:t>
        </w:r>
      </w:ins>
      <w:r w:rsidRPr="00F77500">
        <w:rPr>
          <w:sz w:val="24"/>
          <w:szCs w:val="24"/>
        </w:rPr>
        <w:t xml:space="preserve">s and behaviors with data from </w:t>
      </w:r>
      <w:r w:rsidR="002F6D16" w:rsidRPr="00EC14EB">
        <w:rPr>
          <w:sz w:val="24"/>
          <w:szCs w:val="24"/>
        </w:rPr>
        <w:t>China City Statistical Yearbook</w:t>
      </w:r>
      <w:r w:rsidRPr="00F77500">
        <w:rPr>
          <w:sz w:val="24"/>
          <w:szCs w:val="24"/>
        </w:rPr>
        <w:t xml:space="preserve"> and China Family </w:t>
      </w:r>
      <w:r w:rsidR="00B55D5A">
        <w:rPr>
          <w:sz w:val="24"/>
          <w:szCs w:val="24"/>
        </w:rPr>
        <w:t>Panel Studies</w:t>
      </w:r>
      <w:r w:rsidRPr="00F77500">
        <w:rPr>
          <w:sz w:val="24"/>
          <w:szCs w:val="24"/>
        </w:rPr>
        <w:t xml:space="preserve"> (CFPS). We provide a se</w:t>
      </w:r>
      <w:r w:rsidR="000654D7">
        <w:rPr>
          <w:sz w:val="24"/>
          <w:szCs w:val="24"/>
        </w:rPr>
        <w:t>ries</w:t>
      </w:r>
      <w:r w:rsidRPr="00F77500">
        <w:rPr>
          <w:sz w:val="24"/>
          <w:szCs w:val="24"/>
        </w:rPr>
        <w:t xml:space="preserve"> of evidence that genetic distance accounts for variation in </w:t>
      </w:r>
      <w:del w:id="92" w:author="Wang Ling" w:date="2018-11-20T10:02:00Z">
        <w:r w:rsidRPr="00F77500" w:rsidDel="00196916">
          <w:rPr>
            <w:sz w:val="24"/>
            <w:szCs w:val="24"/>
          </w:rPr>
          <w:delText>economic preference</w:delText>
        </w:r>
      </w:del>
      <w:ins w:id="93" w:author="Wang Ling" w:date="2018-11-20T10:02:00Z">
        <w:r w:rsidR="00196916">
          <w:rPr>
            <w:sz w:val="24"/>
            <w:szCs w:val="24"/>
          </w:rPr>
          <w:t>preference</w:t>
        </w:r>
      </w:ins>
      <w:r w:rsidRPr="00F77500">
        <w:rPr>
          <w:sz w:val="24"/>
          <w:szCs w:val="24"/>
        </w:rPr>
        <w:t xml:space="preserve">s and behaviors. First, </w:t>
      </w:r>
      <w:r w:rsidR="00601702">
        <w:rPr>
          <w:sz w:val="24"/>
          <w:szCs w:val="24"/>
        </w:rPr>
        <w:t>w</w:t>
      </w:r>
      <w:r w:rsidRPr="00F77500">
        <w:rPr>
          <w:sz w:val="24"/>
          <w:szCs w:val="24"/>
        </w:rPr>
        <w:t>e find that genetic distance is positive</w:t>
      </w:r>
      <w:r w:rsidR="000654D7">
        <w:rPr>
          <w:sz w:val="24"/>
          <w:szCs w:val="24"/>
        </w:rPr>
        <w:t>ly</w:t>
      </w:r>
      <w:r w:rsidRPr="00F77500">
        <w:rPr>
          <w:sz w:val="24"/>
          <w:szCs w:val="24"/>
        </w:rPr>
        <w:t xml:space="preserve"> correlated with differences in entrepreneurship, saving behavior and individualism among cities in China. Second, to address the </w:t>
      </w:r>
      <w:r w:rsidR="00A12C7F" w:rsidRPr="00F77500">
        <w:rPr>
          <w:sz w:val="24"/>
          <w:szCs w:val="24"/>
        </w:rPr>
        <w:t>problem</w:t>
      </w:r>
      <w:r w:rsidRPr="00F77500">
        <w:rPr>
          <w:sz w:val="24"/>
          <w:szCs w:val="24"/>
        </w:rPr>
        <w:t xml:space="preserve"> of </w:t>
      </w:r>
      <w:r w:rsidR="00CF2520" w:rsidRPr="00F77500">
        <w:rPr>
          <w:sz w:val="24"/>
          <w:szCs w:val="24"/>
        </w:rPr>
        <w:t>migration, we</w:t>
      </w:r>
      <w:r w:rsidRPr="00F77500">
        <w:rPr>
          <w:sz w:val="24"/>
          <w:szCs w:val="24"/>
        </w:rPr>
        <w:t xml:space="preserve"> conduct our main analysis with data from CFPS, which can identify local people. We find that genetic distance has a positive and significant effect on differences in risk preference, </w:t>
      </w:r>
      <w:ins w:id="94" w:author="Wang Ling" w:date="2018-11-20T11:26:00Z">
        <w:r w:rsidR="00EA3238">
          <w:rPr>
            <w:sz w:val="24"/>
            <w:szCs w:val="24"/>
          </w:rPr>
          <w:t>time preference and social preference</w:t>
        </w:r>
      </w:ins>
      <w:ins w:id="95" w:author="Wang Ling" w:date="2018-11-20T11:27:00Z">
        <w:r w:rsidR="00EA3238">
          <w:rPr>
            <w:sz w:val="24"/>
            <w:szCs w:val="24"/>
          </w:rPr>
          <w:t xml:space="preserve"> (trust and collectivism-</w:t>
        </w:r>
        <w:r w:rsidR="00EA3238">
          <w:rPr>
            <w:sz w:val="24"/>
            <w:szCs w:val="24"/>
          </w:rPr>
          <w:lastRenderedPageBreak/>
          <w:t>individualism)</w:t>
        </w:r>
      </w:ins>
      <w:del w:id="96" w:author="Wang Ling" w:date="2018-11-20T11:26:00Z">
        <w:r w:rsidRPr="00F77500" w:rsidDel="00EA3238">
          <w:rPr>
            <w:sz w:val="24"/>
            <w:szCs w:val="24"/>
          </w:rPr>
          <w:delText>trust and collectivism</w:delText>
        </w:r>
      </w:del>
      <w:r w:rsidRPr="00F77500">
        <w:rPr>
          <w:sz w:val="24"/>
          <w:szCs w:val="24"/>
        </w:rPr>
        <w:t xml:space="preserve"> after controlling for potential confounding factors, including geographic distance, difference</w:t>
      </w:r>
      <w:del w:id="97" w:author="Wang Ling" w:date="2018-11-22T10:03:00Z">
        <w:r w:rsidRPr="00F77500" w:rsidDel="00117F2C">
          <w:rPr>
            <w:sz w:val="24"/>
            <w:szCs w:val="24"/>
          </w:rPr>
          <w:delText>s</w:delText>
        </w:r>
      </w:del>
      <w:r w:rsidRPr="00F77500">
        <w:rPr>
          <w:sz w:val="24"/>
          <w:szCs w:val="24"/>
        </w:rPr>
        <w:t xml:space="preserve"> in culture and environment. </w:t>
      </w:r>
      <w:r w:rsidR="00C96825" w:rsidRPr="00CF2520">
        <w:rPr>
          <w:sz w:val="24"/>
          <w:szCs w:val="24"/>
        </w:rPr>
        <w:t xml:space="preserve">Genetic distance explains </w:t>
      </w:r>
      <w:ins w:id="98" w:author="Wang Ling" w:date="2018-11-20T14:05:00Z">
        <w:r w:rsidR="003B4DD2">
          <w:rPr>
            <w:sz w:val="24"/>
            <w:szCs w:val="24"/>
          </w:rPr>
          <w:t xml:space="preserve">about </w:t>
        </w:r>
      </w:ins>
      <w:r w:rsidR="00CF4017" w:rsidRPr="00CF2520">
        <w:rPr>
          <w:sz w:val="24"/>
          <w:szCs w:val="24"/>
        </w:rPr>
        <w:t>12</w:t>
      </w:r>
      <w:del w:id="99" w:author="Wang Ling" w:date="2018-11-20T14:05:00Z">
        <w:r w:rsidR="00241871" w:rsidRPr="00CF2520" w:rsidDel="003B4DD2">
          <w:rPr>
            <w:sz w:val="24"/>
            <w:szCs w:val="24"/>
          </w:rPr>
          <w:delText>-16</w:delText>
        </w:r>
      </w:del>
      <w:r w:rsidR="00C96825" w:rsidRPr="00CF2520">
        <w:rPr>
          <w:sz w:val="24"/>
          <w:szCs w:val="24"/>
        </w:rPr>
        <w:t>% of a standard deviation of difference</w:t>
      </w:r>
      <w:del w:id="100" w:author="Wang Ling" w:date="2018-11-20T14:40:00Z">
        <w:r w:rsidR="00C96825" w:rsidRPr="00CF2520" w:rsidDel="00D73BFE">
          <w:rPr>
            <w:sz w:val="24"/>
            <w:szCs w:val="24"/>
          </w:rPr>
          <w:delText>s</w:delText>
        </w:r>
      </w:del>
      <w:r w:rsidR="00C96825" w:rsidRPr="00CF2520">
        <w:rPr>
          <w:sz w:val="24"/>
          <w:szCs w:val="24"/>
        </w:rPr>
        <w:t xml:space="preserve"> in </w:t>
      </w:r>
      <w:r w:rsidR="002B6351" w:rsidRPr="00CF2520">
        <w:rPr>
          <w:sz w:val="24"/>
          <w:szCs w:val="24"/>
        </w:rPr>
        <w:t>risk preference</w:t>
      </w:r>
      <w:ins w:id="101" w:author="Wang Ling" w:date="2018-11-20T14:15:00Z">
        <w:r w:rsidR="005771A9">
          <w:rPr>
            <w:sz w:val="24"/>
            <w:szCs w:val="24"/>
          </w:rPr>
          <w:t xml:space="preserve">, 10.8% of a standard deviation of difference in time preference, </w:t>
        </w:r>
      </w:ins>
      <w:del w:id="102" w:author="Wang Ling" w:date="2018-11-20T14:15:00Z">
        <w:r w:rsidR="002B6351" w:rsidRPr="00CF2520" w:rsidDel="005771A9">
          <w:rPr>
            <w:sz w:val="24"/>
            <w:szCs w:val="24"/>
          </w:rPr>
          <w:delText xml:space="preserve"> and collectivism, </w:delText>
        </w:r>
      </w:del>
      <w:r w:rsidR="002B6351" w:rsidRPr="00CF2520">
        <w:rPr>
          <w:sz w:val="24"/>
          <w:szCs w:val="24"/>
        </w:rPr>
        <w:t xml:space="preserve">and </w:t>
      </w:r>
      <w:ins w:id="103" w:author="Wang Ling" w:date="2018-11-20T14:16:00Z">
        <w:r w:rsidR="005771A9">
          <w:rPr>
            <w:sz w:val="24"/>
            <w:szCs w:val="24"/>
          </w:rPr>
          <w:t xml:space="preserve">9%-23% </w:t>
        </w:r>
      </w:ins>
      <w:del w:id="104" w:author="Wang Ling" w:date="2018-11-20T14:16:00Z">
        <w:r w:rsidR="000208B5" w:rsidRPr="00CF2520" w:rsidDel="005771A9">
          <w:rPr>
            <w:sz w:val="24"/>
            <w:szCs w:val="24"/>
          </w:rPr>
          <w:delText>22.69</w:delText>
        </w:r>
        <w:r w:rsidR="002B6351" w:rsidRPr="00CF2520" w:rsidDel="005771A9">
          <w:rPr>
            <w:sz w:val="24"/>
            <w:szCs w:val="24"/>
          </w:rPr>
          <w:delText xml:space="preserve">% </w:delText>
        </w:r>
      </w:del>
      <w:r w:rsidR="002B6351" w:rsidRPr="00CF2520">
        <w:rPr>
          <w:sz w:val="24"/>
          <w:szCs w:val="24"/>
        </w:rPr>
        <w:t xml:space="preserve">of a standard deviation of </w:t>
      </w:r>
      <w:del w:id="105" w:author="Wang Ling" w:date="2018-11-20T14:16:00Z">
        <w:r w:rsidR="002B6351" w:rsidRPr="00CF2520" w:rsidDel="005771A9">
          <w:rPr>
            <w:sz w:val="24"/>
            <w:szCs w:val="24"/>
          </w:rPr>
          <w:delText xml:space="preserve">trust </w:delText>
        </w:r>
      </w:del>
      <w:ins w:id="106" w:author="Wang Ling" w:date="2018-11-20T14:16:00Z">
        <w:r w:rsidR="00C044B8">
          <w:rPr>
            <w:sz w:val="24"/>
            <w:szCs w:val="24"/>
          </w:rPr>
          <w:t>difference</w:t>
        </w:r>
        <w:r w:rsidR="005771A9">
          <w:rPr>
            <w:sz w:val="24"/>
            <w:szCs w:val="24"/>
          </w:rPr>
          <w:t xml:space="preserve"> in social preference</w:t>
        </w:r>
      </w:ins>
      <w:del w:id="107" w:author="Wang Ling" w:date="2018-11-20T14:16:00Z">
        <w:r w:rsidR="002B6351" w:rsidRPr="00CF2520" w:rsidDel="005771A9">
          <w:rPr>
            <w:sz w:val="24"/>
            <w:szCs w:val="24"/>
          </w:rPr>
          <w:delText>differences</w:delText>
        </w:r>
      </w:del>
      <w:r w:rsidR="002B6351" w:rsidRPr="00CF2520">
        <w:rPr>
          <w:sz w:val="24"/>
          <w:szCs w:val="24"/>
        </w:rPr>
        <w:t>.</w:t>
      </w:r>
      <w:r w:rsidR="00C96825" w:rsidRPr="00CF2520">
        <w:rPr>
          <w:sz w:val="24"/>
          <w:szCs w:val="24"/>
        </w:rPr>
        <w:t xml:space="preserve"> </w:t>
      </w:r>
      <w:r w:rsidRPr="00CF2520">
        <w:rPr>
          <w:sz w:val="24"/>
          <w:szCs w:val="24"/>
        </w:rPr>
        <w:t xml:space="preserve">Third, we </w:t>
      </w:r>
      <w:del w:id="108" w:author="Wang Ling" w:date="2018-11-22T10:16:00Z">
        <w:r w:rsidRPr="00CF2520" w:rsidDel="00C044B8">
          <w:rPr>
            <w:sz w:val="24"/>
            <w:szCs w:val="24"/>
          </w:rPr>
          <w:delText xml:space="preserve">further </w:delText>
        </w:r>
      </w:del>
      <w:r w:rsidRPr="00CF2520">
        <w:rPr>
          <w:sz w:val="24"/>
          <w:szCs w:val="24"/>
        </w:rPr>
        <w:t xml:space="preserve">test the effect of genetic distance on </w:t>
      </w:r>
      <w:del w:id="109" w:author="Wang Ling" w:date="2018-11-20T10:02:00Z">
        <w:r w:rsidRPr="00CF2520" w:rsidDel="00196916">
          <w:rPr>
            <w:sz w:val="24"/>
            <w:szCs w:val="24"/>
          </w:rPr>
          <w:delText>economic behavior</w:delText>
        </w:r>
      </w:del>
      <w:ins w:id="110" w:author="Wang Ling" w:date="2018-11-20T10:02:00Z">
        <w:r w:rsidR="00196916">
          <w:rPr>
            <w:sz w:val="24"/>
            <w:szCs w:val="24"/>
          </w:rPr>
          <w:t>behavior</w:t>
        </w:r>
      </w:ins>
      <w:r w:rsidRPr="00CF2520">
        <w:rPr>
          <w:sz w:val="24"/>
          <w:szCs w:val="24"/>
        </w:rPr>
        <w:t>s and find that genetic distance has a positive and significant effect on differences in entrepreneurship, risk</w:t>
      </w:r>
      <w:ins w:id="111" w:author="Wang Ling" w:date="2018-11-22T10:17:00Z">
        <w:r w:rsidR="00C044B8">
          <w:rPr>
            <w:sz w:val="24"/>
            <w:szCs w:val="24"/>
          </w:rPr>
          <w:t>-</w:t>
        </w:r>
      </w:ins>
      <w:del w:id="112" w:author="Wang Ling" w:date="2018-11-22T10:17:00Z">
        <w:r w:rsidRPr="00CF2520" w:rsidDel="00C044B8">
          <w:rPr>
            <w:sz w:val="24"/>
            <w:szCs w:val="24"/>
          </w:rPr>
          <w:delText xml:space="preserve"> </w:delText>
        </w:r>
      </w:del>
      <w:r w:rsidRPr="00CF2520">
        <w:rPr>
          <w:sz w:val="24"/>
          <w:szCs w:val="24"/>
        </w:rPr>
        <w:t xml:space="preserve">taking behavior, saving behavior, cooperative behavior and </w:t>
      </w:r>
      <w:r w:rsidR="00C4637A">
        <w:rPr>
          <w:sz w:val="24"/>
          <w:szCs w:val="24"/>
        </w:rPr>
        <w:t>prosocial</w:t>
      </w:r>
      <w:r w:rsidRPr="00CF2520">
        <w:rPr>
          <w:sz w:val="24"/>
          <w:szCs w:val="24"/>
        </w:rPr>
        <w:t xml:space="preserve"> behavior. </w:t>
      </w:r>
      <w:r w:rsidR="00C96825" w:rsidRPr="00CF2520">
        <w:rPr>
          <w:sz w:val="24"/>
          <w:szCs w:val="24"/>
        </w:rPr>
        <w:t>We find that g</w:t>
      </w:r>
      <w:r w:rsidRPr="00CF2520">
        <w:rPr>
          <w:sz w:val="24"/>
          <w:szCs w:val="24"/>
        </w:rPr>
        <w:t>enetic distance accounts for</w:t>
      </w:r>
      <w:r w:rsidR="00C96825" w:rsidRPr="00CF2520">
        <w:rPr>
          <w:sz w:val="24"/>
          <w:szCs w:val="24"/>
        </w:rPr>
        <w:t xml:space="preserve"> </w:t>
      </w:r>
      <w:r w:rsidR="000208B5" w:rsidRPr="00CF2520">
        <w:rPr>
          <w:sz w:val="24"/>
          <w:szCs w:val="24"/>
        </w:rPr>
        <w:t>9.95</w:t>
      </w:r>
      <w:r w:rsidR="00C96825" w:rsidRPr="00CF2520">
        <w:rPr>
          <w:sz w:val="24"/>
          <w:szCs w:val="24"/>
        </w:rPr>
        <w:t>% of a standard deviation of difference</w:t>
      </w:r>
      <w:del w:id="113" w:author="Wang Ling" w:date="2018-11-22T10:19:00Z">
        <w:r w:rsidR="00C96825" w:rsidRPr="00CF2520" w:rsidDel="00C044B8">
          <w:rPr>
            <w:sz w:val="24"/>
            <w:szCs w:val="24"/>
          </w:rPr>
          <w:delText>s</w:delText>
        </w:r>
      </w:del>
      <w:r w:rsidR="00C96825" w:rsidRPr="00CF2520">
        <w:rPr>
          <w:sz w:val="24"/>
          <w:szCs w:val="24"/>
        </w:rPr>
        <w:t xml:space="preserve"> in entrepreneurship, about </w:t>
      </w:r>
      <w:del w:id="114" w:author="Wang Ling" w:date="2018-11-20T14:41:00Z">
        <w:r w:rsidR="00C96825" w:rsidRPr="00CF2520" w:rsidDel="00D73BFE">
          <w:rPr>
            <w:sz w:val="24"/>
            <w:szCs w:val="24"/>
          </w:rPr>
          <w:delText>15</w:delText>
        </w:r>
      </w:del>
      <w:ins w:id="115" w:author="Wang Ling" w:date="2018-11-20T14:41:00Z">
        <w:r w:rsidR="00D73BFE">
          <w:rPr>
            <w:sz w:val="24"/>
            <w:szCs w:val="24"/>
          </w:rPr>
          <w:t>20</w:t>
        </w:r>
      </w:ins>
      <w:r w:rsidR="00C96825" w:rsidRPr="00CF2520">
        <w:rPr>
          <w:sz w:val="24"/>
          <w:szCs w:val="24"/>
        </w:rPr>
        <w:t xml:space="preserve">% of a standard deviation of differences in saving, </w:t>
      </w:r>
      <w:ins w:id="116" w:author="Wang Ling" w:date="2018-11-20T14:41:00Z">
        <w:r w:rsidR="00D73BFE">
          <w:rPr>
            <w:sz w:val="24"/>
            <w:szCs w:val="24"/>
          </w:rPr>
          <w:t xml:space="preserve">risk-taking and </w:t>
        </w:r>
      </w:ins>
      <w:r w:rsidR="00C96825" w:rsidRPr="00CF2520">
        <w:rPr>
          <w:sz w:val="24"/>
          <w:szCs w:val="24"/>
        </w:rPr>
        <w:t xml:space="preserve">cooperative </w:t>
      </w:r>
      <w:del w:id="117" w:author="Wang Ling" w:date="2018-11-20T14:46:00Z">
        <w:r w:rsidR="00C96825" w:rsidRPr="00CF2520" w:rsidDel="00D73BFE">
          <w:rPr>
            <w:sz w:val="24"/>
            <w:szCs w:val="24"/>
          </w:rPr>
          <w:delText xml:space="preserve">and </w:delText>
        </w:r>
        <w:r w:rsidR="00C4637A" w:rsidDel="00D73BFE">
          <w:rPr>
            <w:sz w:val="24"/>
            <w:szCs w:val="24"/>
          </w:rPr>
          <w:delText>prosocial</w:delText>
        </w:r>
        <w:r w:rsidR="00C96825" w:rsidRPr="00CF2520" w:rsidDel="00D73BFE">
          <w:rPr>
            <w:sz w:val="24"/>
            <w:szCs w:val="24"/>
          </w:rPr>
          <w:delText xml:space="preserve"> </w:delText>
        </w:r>
      </w:del>
      <w:r w:rsidR="00C96825" w:rsidRPr="00CF2520">
        <w:rPr>
          <w:sz w:val="24"/>
          <w:szCs w:val="24"/>
        </w:rPr>
        <w:t>behaviors</w:t>
      </w:r>
      <w:r w:rsidR="00241871" w:rsidRPr="00CF2520">
        <w:rPr>
          <w:sz w:val="24"/>
          <w:szCs w:val="24"/>
        </w:rPr>
        <w:t xml:space="preserve">, and </w:t>
      </w:r>
      <w:del w:id="118" w:author="Wang Ling" w:date="2018-11-20T14:41:00Z">
        <w:r w:rsidR="00241871" w:rsidRPr="00CF2520" w:rsidDel="00D73BFE">
          <w:rPr>
            <w:sz w:val="24"/>
            <w:szCs w:val="24"/>
          </w:rPr>
          <w:delText>20</w:delText>
        </w:r>
      </w:del>
      <w:ins w:id="119" w:author="Wang Ling" w:date="2018-11-20T14:41:00Z">
        <w:r w:rsidR="00D73BFE">
          <w:rPr>
            <w:sz w:val="24"/>
            <w:szCs w:val="24"/>
          </w:rPr>
          <w:t>12</w:t>
        </w:r>
      </w:ins>
      <w:r w:rsidR="000208B5" w:rsidRPr="00CF2520">
        <w:rPr>
          <w:sz w:val="24"/>
          <w:szCs w:val="24"/>
        </w:rPr>
        <w:t>.</w:t>
      </w:r>
      <w:del w:id="120" w:author="Wang Ling" w:date="2018-11-20T14:42:00Z">
        <w:r w:rsidR="000208B5" w:rsidRPr="00CF2520" w:rsidDel="00D73BFE">
          <w:rPr>
            <w:sz w:val="24"/>
            <w:szCs w:val="24"/>
          </w:rPr>
          <w:delText>06</w:delText>
        </w:r>
      </w:del>
      <w:ins w:id="121" w:author="Wang Ling" w:date="2018-11-20T14:42:00Z">
        <w:r w:rsidR="00D73BFE">
          <w:rPr>
            <w:sz w:val="24"/>
            <w:szCs w:val="24"/>
          </w:rPr>
          <w:t>8</w:t>
        </w:r>
      </w:ins>
      <w:ins w:id="122" w:author="Wang Ling" w:date="2018-11-20T14:46:00Z">
        <w:r w:rsidR="00D73BFE">
          <w:rPr>
            <w:sz w:val="24"/>
            <w:szCs w:val="24"/>
          </w:rPr>
          <w:t>4</w:t>
        </w:r>
      </w:ins>
      <w:r w:rsidR="00241871" w:rsidRPr="00CF2520">
        <w:rPr>
          <w:sz w:val="24"/>
          <w:szCs w:val="24"/>
        </w:rPr>
        <w:t xml:space="preserve">% of a standard deviation of </w:t>
      </w:r>
      <w:del w:id="123" w:author="Wang Ling" w:date="2018-11-20T14:42:00Z">
        <w:r w:rsidR="00241871" w:rsidRPr="00CF2520" w:rsidDel="00D73BFE">
          <w:rPr>
            <w:sz w:val="24"/>
            <w:szCs w:val="24"/>
          </w:rPr>
          <w:delText>risk taking behavior differences</w:delText>
        </w:r>
      </w:del>
      <w:ins w:id="124" w:author="Wang Ling" w:date="2018-11-20T14:42:00Z">
        <w:r w:rsidR="00D73BFE">
          <w:rPr>
            <w:sz w:val="24"/>
            <w:szCs w:val="24"/>
          </w:rPr>
          <w:t>difference in prosocial behavior</w:t>
        </w:r>
      </w:ins>
      <w:r w:rsidR="00C96825" w:rsidRPr="00CF2520">
        <w:rPr>
          <w:sz w:val="24"/>
          <w:szCs w:val="24"/>
        </w:rPr>
        <w:t>.</w:t>
      </w:r>
      <w:ins w:id="125" w:author="Wang Ling" w:date="2018-11-20T11:25:00Z">
        <w:r w:rsidR="00EA3238">
          <w:rPr>
            <w:sz w:val="24"/>
            <w:szCs w:val="24"/>
          </w:rPr>
          <w:t xml:space="preserve"> </w:t>
        </w:r>
      </w:ins>
      <w:ins w:id="126" w:author="Wang Ling" w:date="2018-11-20T15:08:00Z">
        <w:r w:rsidR="001C09A1">
          <w:rPr>
            <w:sz w:val="24"/>
            <w:szCs w:val="24"/>
          </w:rPr>
          <w:t xml:space="preserve">We </w:t>
        </w:r>
      </w:ins>
      <w:ins w:id="127" w:author="Wang Ling" w:date="2018-11-20T15:14:00Z">
        <w:r w:rsidR="001C09A1">
          <w:rPr>
            <w:sz w:val="24"/>
            <w:szCs w:val="24"/>
          </w:rPr>
          <w:t>further</w:t>
        </w:r>
      </w:ins>
      <w:ins w:id="128" w:author="Wang Ling" w:date="2018-11-20T15:15:00Z">
        <w:r w:rsidR="001C09A1">
          <w:rPr>
            <w:sz w:val="24"/>
            <w:szCs w:val="24"/>
          </w:rPr>
          <w:t xml:space="preserve"> </w:t>
        </w:r>
      </w:ins>
      <w:ins w:id="129" w:author="Wang Ling" w:date="2018-11-22T10:16:00Z">
        <w:r w:rsidR="00C044B8">
          <w:rPr>
            <w:sz w:val="24"/>
            <w:szCs w:val="24"/>
          </w:rPr>
          <w:t>test</w:t>
        </w:r>
      </w:ins>
      <w:ins w:id="130" w:author="Wang Ling" w:date="2018-11-20T15:08:00Z">
        <w:r w:rsidR="001C09A1">
          <w:rPr>
            <w:sz w:val="24"/>
            <w:szCs w:val="24"/>
          </w:rPr>
          <w:t xml:space="preserve"> whether </w:t>
        </w:r>
      </w:ins>
      <w:ins w:id="131" w:author="Wang Ling" w:date="2018-11-20T15:09:00Z">
        <w:r w:rsidR="001C09A1">
          <w:rPr>
            <w:sz w:val="24"/>
            <w:szCs w:val="24"/>
          </w:rPr>
          <w:t>genetic</w:t>
        </w:r>
      </w:ins>
      <w:ins w:id="132" w:author="Wang Ling" w:date="2018-11-20T15:08:00Z">
        <w:r w:rsidR="001C09A1">
          <w:rPr>
            <w:sz w:val="24"/>
            <w:szCs w:val="24"/>
          </w:rPr>
          <w:t xml:space="preserve"> distance af</w:t>
        </w:r>
      </w:ins>
      <w:ins w:id="133" w:author="Wang Ling" w:date="2018-11-20T15:09:00Z">
        <w:r w:rsidR="001C09A1">
          <w:rPr>
            <w:sz w:val="24"/>
            <w:szCs w:val="24"/>
          </w:rPr>
          <w:t>fect</w:t>
        </w:r>
      </w:ins>
      <w:ins w:id="134" w:author="Wang Ling" w:date="2018-11-22T10:19:00Z">
        <w:r w:rsidR="00C044B8">
          <w:rPr>
            <w:sz w:val="24"/>
            <w:szCs w:val="24"/>
          </w:rPr>
          <w:t>s</w:t>
        </w:r>
      </w:ins>
      <w:ins w:id="135" w:author="Wang Ling" w:date="2018-11-20T15:09:00Z">
        <w:r w:rsidR="001C09A1">
          <w:rPr>
            <w:sz w:val="24"/>
            <w:szCs w:val="24"/>
          </w:rPr>
          <w:t xml:space="preserve"> behaviors directly or through the channel of preference</w:t>
        </w:r>
      </w:ins>
      <w:ins w:id="136" w:author="Wang Ling" w:date="2018-11-22T10:23:00Z">
        <w:r w:rsidR="00C044B8">
          <w:rPr>
            <w:sz w:val="24"/>
            <w:szCs w:val="24"/>
          </w:rPr>
          <w:t>s</w:t>
        </w:r>
      </w:ins>
      <w:ins w:id="137" w:author="Wang Ling" w:date="2018-11-20T15:09:00Z">
        <w:r w:rsidR="001C09A1">
          <w:rPr>
            <w:sz w:val="24"/>
            <w:szCs w:val="24"/>
          </w:rPr>
          <w:t xml:space="preserve">, </w:t>
        </w:r>
      </w:ins>
      <w:ins w:id="138" w:author="Wang Ling" w:date="2018-11-20T15:18:00Z">
        <w:r w:rsidR="001C09A1">
          <w:rPr>
            <w:sz w:val="24"/>
            <w:szCs w:val="24"/>
          </w:rPr>
          <w:t>and find</w:t>
        </w:r>
      </w:ins>
      <w:ins w:id="139" w:author="Wang Ling" w:date="2018-11-20T15:09:00Z">
        <w:r w:rsidR="001C09A1">
          <w:rPr>
            <w:sz w:val="24"/>
            <w:szCs w:val="24"/>
          </w:rPr>
          <w:t xml:space="preserve"> that </w:t>
        </w:r>
      </w:ins>
      <w:ins w:id="140" w:author="Wang Ling" w:date="2018-11-22T10:22:00Z">
        <w:r w:rsidR="00C044B8">
          <w:rPr>
            <w:sz w:val="24"/>
            <w:szCs w:val="24"/>
          </w:rPr>
          <w:t>genetic distance’s effect</w:t>
        </w:r>
      </w:ins>
      <w:ins w:id="141" w:author="Wang Ling" w:date="2018-11-22T10:23:00Z">
        <w:r w:rsidR="00C044B8">
          <w:rPr>
            <w:sz w:val="24"/>
            <w:szCs w:val="24"/>
          </w:rPr>
          <w:t>s</w:t>
        </w:r>
      </w:ins>
      <w:ins w:id="142" w:author="Wang Ling" w:date="2018-11-22T10:22:00Z">
        <w:r w:rsidR="00C044B8">
          <w:rPr>
            <w:sz w:val="24"/>
            <w:szCs w:val="24"/>
          </w:rPr>
          <w:t xml:space="preserve"> on </w:t>
        </w:r>
      </w:ins>
      <w:ins w:id="143" w:author="Wang Ling" w:date="2018-11-22T10:23:00Z">
        <w:r w:rsidR="00C044B8">
          <w:rPr>
            <w:sz w:val="24"/>
            <w:szCs w:val="24"/>
          </w:rPr>
          <w:t>difference</w:t>
        </w:r>
      </w:ins>
      <w:ins w:id="144" w:author="Wang Ling" w:date="2018-11-22T10:24:00Z">
        <w:r w:rsidR="00C044B8">
          <w:rPr>
            <w:sz w:val="24"/>
            <w:szCs w:val="24"/>
          </w:rPr>
          <w:t xml:space="preserve">s in </w:t>
        </w:r>
      </w:ins>
      <w:ins w:id="145" w:author="Wang Ling" w:date="2018-11-20T14:56:00Z">
        <w:r w:rsidR="003E787E">
          <w:rPr>
            <w:sz w:val="24"/>
            <w:szCs w:val="24"/>
          </w:rPr>
          <w:t>entrepreneurship and prosocial behavior</w:t>
        </w:r>
      </w:ins>
      <w:ins w:id="146" w:author="Wang Ling" w:date="2018-11-22T10:23:00Z">
        <w:r w:rsidR="00C044B8">
          <w:rPr>
            <w:sz w:val="24"/>
            <w:szCs w:val="24"/>
          </w:rPr>
          <w:t xml:space="preserve"> are due to preference differences</w:t>
        </w:r>
      </w:ins>
      <w:ins w:id="147" w:author="Wang Ling" w:date="2018-11-20T14:56:00Z">
        <w:r w:rsidR="003E787E">
          <w:rPr>
            <w:sz w:val="24"/>
            <w:szCs w:val="24"/>
          </w:rPr>
          <w:t>.</w:t>
        </w:r>
      </w:ins>
      <w:ins w:id="148" w:author="Wang Ling" w:date="2018-11-20T14:50:00Z">
        <w:r w:rsidR="003E787E">
          <w:rPr>
            <w:sz w:val="24"/>
            <w:szCs w:val="24"/>
          </w:rPr>
          <w:t xml:space="preserve"> </w:t>
        </w:r>
      </w:ins>
      <w:ins w:id="149" w:author="Wang Ling" w:date="2018-11-21T22:11:00Z">
        <w:r w:rsidR="00EC747C">
          <w:rPr>
            <w:sz w:val="24"/>
            <w:szCs w:val="24"/>
          </w:rPr>
          <w:t xml:space="preserve">In addition, </w:t>
        </w:r>
      </w:ins>
      <w:ins w:id="150" w:author="Wang Ling" w:date="2018-11-21T22:08:00Z">
        <w:r w:rsidR="00EC747C">
          <w:rPr>
            <w:sz w:val="24"/>
            <w:szCs w:val="24"/>
          </w:rPr>
          <w:t>w</w:t>
        </w:r>
      </w:ins>
      <w:ins w:id="151" w:author="Wang Ling" w:date="2018-11-20T11:25:00Z">
        <w:r w:rsidR="00EA3238">
          <w:rPr>
            <w:sz w:val="24"/>
            <w:szCs w:val="24"/>
          </w:rPr>
          <w:t xml:space="preserve">e provide evidence that </w:t>
        </w:r>
      </w:ins>
      <w:ins w:id="152" w:author="Wang Ling" w:date="2018-11-20T13:33:00Z">
        <w:r w:rsidR="007B18FE">
          <w:rPr>
            <w:sz w:val="24"/>
            <w:szCs w:val="24"/>
          </w:rPr>
          <w:t xml:space="preserve">genetic distance </w:t>
        </w:r>
      </w:ins>
      <w:ins w:id="153" w:author="Wang Ling" w:date="2018-11-20T13:34:00Z">
        <w:r w:rsidR="007B18FE">
          <w:rPr>
            <w:sz w:val="24"/>
            <w:szCs w:val="24"/>
          </w:rPr>
          <w:t xml:space="preserve">exerts different influences on preferences and behaviors for each sex: </w:t>
        </w:r>
      </w:ins>
      <w:ins w:id="154" w:author="Wang Ling" w:date="2018-11-20T13:54:00Z">
        <w:r w:rsidR="009472AA">
          <w:rPr>
            <w:sz w:val="24"/>
            <w:szCs w:val="24"/>
          </w:rPr>
          <w:t>genetic distance explains differences</w:t>
        </w:r>
      </w:ins>
      <w:ins w:id="155" w:author="Wang Ling" w:date="2018-11-20T13:58:00Z">
        <w:r w:rsidR="009472AA">
          <w:rPr>
            <w:sz w:val="24"/>
            <w:szCs w:val="24"/>
          </w:rPr>
          <w:t xml:space="preserve"> in </w:t>
        </w:r>
      </w:ins>
      <w:ins w:id="156" w:author="Wang Ling" w:date="2018-11-20T14:00:00Z">
        <w:r w:rsidR="009472AA">
          <w:rPr>
            <w:sz w:val="24"/>
            <w:szCs w:val="24"/>
          </w:rPr>
          <w:t>risk preference,</w:t>
        </w:r>
      </w:ins>
      <w:ins w:id="157" w:author="Wang Ling" w:date="2018-11-20T14:01:00Z">
        <w:r w:rsidR="009472AA">
          <w:rPr>
            <w:sz w:val="24"/>
            <w:szCs w:val="24"/>
          </w:rPr>
          <w:t xml:space="preserve"> </w:t>
        </w:r>
      </w:ins>
      <w:ins w:id="158" w:author="Wang Ling" w:date="2018-11-20T14:00:00Z">
        <w:r w:rsidR="009472AA">
          <w:rPr>
            <w:sz w:val="24"/>
            <w:szCs w:val="24"/>
          </w:rPr>
          <w:t>time preferen</w:t>
        </w:r>
      </w:ins>
      <w:ins w:id="159" w:author="Wang Ling" w:date="2018-11-20T14:01:00Z">
        <w:r w:rsidR="009472AA">
          <w:rPr>
            <w:sz w:val="24"/>
            <w:szCs w:val="24"/>
          </w:rPr>
          <w:t>ce, trust, risk-taking</w:t>
        </w:r>
      </w:ins>
      <w:ins w:id="160" w:author="Wang Ling" w:date="2018-11-20T14:02:00Z">
        <w:r w:rsidR="009472AA">
          <w:rPr>
            <w:sz w:val="24"/>
            <w:szCs w:val="24"/>
          </w:rPr>
          <w:t xml:space="preserve"> behavior and cooperative behavior</w:t>
        </w:r>
      </w:ins>
      <w:ins w:id="161" w:author="Wang Ling" w:date="2018-11-22T10:24:00Z">
        <w:r w:rsidR="00C044B8">
          <w:rPr>
            <w:sz w:val="24"/>
            <w:szCs w:val="24"/>
          </w:rPr>
          <w:t xml:space="preserve"> in </w:t>
        </w:r>
      </w:ins>
      <w:ins w:id="162" w:author="Wang Ling" w:date="2018-11-20T13:58:00Z">
        <w:r w:rsidR="009472AA">
          <w:rPr>
            <w:sz w:val="24"/>
            <w:szCs w:val="24"/>
          </w:rPr>
          <w:t>female</w:t>
        </w:r>
      </w:ins>
      <w:ins w:id="163" w:author="Wang Ling" w:date="2018-11-20T14:03:00Z">
        <w:r w:rsidR="009472AA">
          <w:rPr>
            <w:sz w:val="24"/>
            <w:szCs w:val="24"/>
          </w:rPr>
          <w:t>s</w:t>
        </w:r>
      </w:ins>
      <w:ins w:id="164" w:author="Wang Ling" w:date="2018-11-20T13:58:00Z">
        <w:r w:rsidR="009472AA">
          <w:rPr>
            <w:sz w:val="24"/>
            <w:szCs w:val="24"/>
          </w:rPr>
          <w:t>, but has no effect</w:t>
        </w:r>
      </w:ins>
      <w:ins w:id="165" w:author="Wang Ling" w:date="2018-11-20T14:00:00Z">
        <w:r w:rsidR="009472AA">
          <w:rPr>
            <w:sz w:val="24"/>
            <w:szCs w:val="24"/>
          </w:rPr>
          <w:t>s</w:t>
        </w:r>
      </w:ins>
      <w:ins w:id="166" w:author="Wang Ling" w:date="2018-11-20T13:58:00Z">
        <w:r w:rsidR="009472AA">
          <w:rPr>
            <w:sz w:val="24"/>
            <w:szCs w:val="24"/>
          </w:rPr>
          <w:t xml:space="preserve"> on male</w:t>
        </w:r>
      </w:ins>
      <w:ins w:id="167" w:author="Wang Ling" w:date="2018-11-20T14:03:00Z">
        <w:r w:rsidR="009472AA">
          <w:rPr>
            <w:sz w:val="24"/>
            <w:szCs w:val="24"/>
          </w:rPr>
          <w:t>s</w:t>
        </w:r>
      </w:ins>
      <w:ins w:id="168" w:author="Wang Ling" w:date="2018-11-20T13:55:00Z">
        <w:r w:rsidR="009472AA">
          <w:rPr>
            <w:sz w:val="24"/>
            <w:szCs w:val="24"/>
          </w:rPr>
          <w:t>.</w:t>
        </w:r>
      </w:ins>
      <w:ins w:id="169" w:author="Wang Ling" w:date="2018-11-20T13:59:00Z">
        <w:r w:rsidR="009472AA">
          <w:rPr>
            <w:sz w:val="24"/>
            <w:szCs w:val="24"/>
          </w:rPr>
          <w:t xml:space="preserve"> </w:t>
        </w:r>
      </w:ins>
      <w:ins w:id="170" w:author="Wang Ling" w:date="2018-11-20T13:55:00Z">
        <w:r w:rsidR="009472AA">
          <w:rPr>
            <w:sz w:val="24"/>
            <w:szCs w:val="24"/>
          </w:rPr>
          <w:t>However, in males, but not females,</w:t>
        </w:r>
      </w:ins>
      <w:ins w:id="171" w:author="Wang Ling" w:date="2018-11-20T14:02:00Z">
        <w:r w:rsidR="009472AA">
          <w:rPr>
            <w:sz w:val="24"/>
            <w:szCs w:val="24"/>
          </w:rPr>
          <w:t xml:space="preserve"> genetic distance </w:t>
        </w:r>
      </w:ins>
      <w:ins w:id="172" w:author="Wang Ling" w:date="2018-11-20T14:03:00Z">
        <w:r w:rsidR="009472AA">
          <w:rPr>
            <w:sz w:val="24"/>
            <w:szCs w:val="24"/>
          </w:rPr>
          <w:t>accounts for</w:t>
        </w:r>
      </w:ins>
      <w:ins w:id="173" w:author="Wang Ling" w:date="2018-11-20T14:04:00Z">
        <w:r w:rsidR="009472AA">
          <w:rPr>
            <w:sz w:val="24"/>
            <w:szCs w:val="24"/>
          </w:rPr>
          <w:t xml:space="preserve"> differences in</w:t>
        </w:r>
      </w:ins>
      <w:ins w:id="174" w:author="Wang Ling" w:date="2018-11-20T14:03:00Z">
        <w:r w:rsidR="009472AA">
          <w:rPr>
            <w:sz w:val="24"/>
            <w:szCs w:val="24"/>
          </w:rPr>
          <w:t xml:space="preserve"> </w:t>
        </w:r>
      </w:ins>
      <w:ins w:id="175" w:author="Wang Ling" w:date="2018-11-20T14:04:00Z">
        <w:r w:rsidR="009472AA">
          <w:rPr>
            <w:sz w:val="24"/>
            <w:szCs w:val="24"/>
          </w:rPr>
          <w:t>collectivism</w:t>
        </w:r>
      </w:ins>
      <w:ins w:id="176" w:author="Wang Ling" w:date="2018-11-20T14:05:00Z">
        <w:r w:rsidR="003B4DD2">
          <w:rPr>
            <w:sz w:val="24"/>
            <w:szCs w:val="24"/>
          </w:rPr>
          <w:t xml:space="preserve">, </w:t>
        </w:r>
      </w:ins>
      <w:ins w:id="177" w:author="Wang Ling" w:date="2018-11-20T14:04:00Z">
        <w:r w:rsidR="009472AA">
          <w:rPr>
            <w:sz w:val="24"/>
            <w:szCs w:val="24"/>
          </w:rPr>
          <w:t>entrepreneurship</w:t>
        </w:r>
        <w:r w:rsidR="003B4DD2">
          <w:rPr>
            <w:sz w:val="24"/>
            <w:szCs w:val="24"/>
          </w:rPr>
          <w:t xml:space="preserve"> and pro-social behavior</w:t>
        </w:r>
      </w:ins>
    </w:p>
    <w:p w14:paraId="26ECC3B8" w14:textId="7B4DB092" w:rsidR="00AB0E7F" w:rsidRDefault="002B6351" w:rsidP="00EF6440">
      <w:pPr>
        <w:spacing w:beforeLines="50" w:before="156" w:afterLines="50" w:after="156" w:line="360" w:lineRule="auto"/>
        <w:rPr>
          <w:sz w:val="24"/>
          <w:szCs w:val="24"/>
        </w:rPr>
      </w:pPr>
      <w:r>
        <w:rPr>
          <w:sz w:val="24"/>
          <w:szCs w:val="24"/>
        </w:rPr>
        <w:t>Our study contributes to</w:t>
      </w:r>
      <w:r w:rsidR="00AB0E7F" w:rsidRPr="00F77500">
        <w:rPr>
          <w:sz w:val="24"/>
          <w:szCs w:val="24"/>
        </w:rPr>
        <w:t xml:space="preserve"> </w:t>
      </w:r>
      <w:r w:rsidR="00601702">
        <w:rPr>
          <w:sz w:val="24"/>
          <w:szCs w:val="24"/>
        </w:rPr>
        <w:t>the</w:t>
      </w:r>
      <w:r w:rsidR="00601702" w:rsidRPr="00F77500">
        <w:rPr>
          <w:sz w:val="24"/>
          <w:szCs w:val="24"/>
        </w:rPr>
        <w:t xml:space="preserve"> </w:t>
      </w:r>
      <w:r w:rsidR="00AB0E7F" w:rsidRPr="00F77500">
        <w:rPr>
          <w:sz w:val="24"/>
          <w:szCs w:val="24"/>
        </w:rPr>
        <w:t>recent literature</w:t>
      </w:r>
      <w:r w:rsidR="00601702">
        <w:rPr>
          <w:sz w:val="24"/>
          <w:szCs w:val="24"/>
        </w:rPr>
        <w:t xml:space="preserve"> that</w:t>
      </w:r>
      <w:r w:rsidR="00AB0E7F" w:rsidRPr="00F77500">
        <w:rPr>
          <w:sz w:val="24"/>
          <w:szCs w:val="24"/>
        </w:rPr>
        <w:t xml:space="preserve"> relates genetic</w:t>
      </w:r>
      <w:r w:rsidR="00EC1C30">
        <w:rPr>
          <w:sz w:val="24"/>
          <w:szCs w:val="24"/>
        </w:rPr>
        <w:t>s</w:t>
      </w:r>
      <w:r w:rsidR="00AB0E7F" w:rsidRPr="00F77500">
        <w:rPr>
          <w:sz w:val="24"/>
          <w:szCs w:val="24"/>
        </w:rPr>
        <w:t xml:space="preserve"> with economic outcomes. For example, </w:t>
      </w:r>
      <w:hyperlink w:anchor="_ENREF_45" w:tooltip="Spolaore, 2009 #1806" w:history="1">
        <w:r w:rsidR="006158A2" w:rsidRPr="00F77500">
          <w:rPr>
            <w:sz w:val="24"/>
            <w:szCs w:val="24"/>
          </w:rPr>
          <w:fldChar w:fldCharType="begin"/>
        </w:r>
        <w:r w:rsidR="006158A2">
          <w:rPr>
            <w:sz w:val="24"/>
            <w:szCs w:val="24"/>
          </w:rPr>
          <w:instrText xml:space="preserve"> ADDIN EN.CITE &lt;EndNote&gt;&lt;Cite AuthorYear="1"&gt;&lt;Author&gt;Spolaore&lt;/Author&gt;&lt;Year&gt;2009&lt;/Year&gt;&lt;RecNum&gt;1806&lt;/RecNum&gt;&lt;DisplayText&gt;Spolaore and Wacziarg (2009)&lt;/DisplayText&gt;&lt;record&gt;&lt;rec-number&gt;1806&lt;/rec-number&gt;&lt;foreign-keys&gt;&lt;key app="EN" db-id="5av2ar2d802ax6earv6xaswcrwtpwerr9rrw"&gt;1806&lt;/key&gt;&lt;/foreign-keys&gt;&lt;ref-type name="Journal Article"&gt;17&lt;/ref-type&gt;&lt;contributors&gt;&lt;authors&gt;&lt;author&gt;Spolaore, Enrico&lt;/author&gt;&lt;author&gt;Wacziarg, Romain&lt;/author&gt;&lt;/authors&gt;&lt;/contributors&gt;&lt;titles&gt;&lt;title&gt;The diffusion of development&lt;/title&gt;&lt;secondary-title&gt;The Quarterly Journal of Economics&lt;/secondary-title&gt;&lt;/titles&gt;&lt;periodical&gt;&lt;full-title&gt;The Quarterly Journal of Economics&lt;/full-title&gt;&lt;/periodical&gt;&lt;pages&gt;469-529&lt;/pages&gt;&lt;volume&gt;124&lt;/volume&gt;&lt;number&gt;2&lt;/number&gt;&lt;dates&gt;&lt;year&gt;2009&lt;/year&gt;&lt;/dates&gt;&lt;isbn&gt;1531-4650&lt;/isbn&gt;&lt;urls&gt;&lt;/urls&gt;&lt;/record&gt;&lt;/Cite&gt;&lt;/EndNote&gt;</w:instrText>
        </w:r>
        <w:r w:rsidR="006158A2" w:rsidRPr="00F77500">
          <w:rPr>
            <w:sz w:val="24"/>
            <w:szCs w:val="24"/>
          </w:rPr>
          <w:fldChar w:fldCharType="separate"/>
        </w:r>
        <w:r w:rsidR="006158A2">
          <w:rPr>
            <w:noProof/>
            <w:sz w:val="24"/>
            <w:szCs w:val="24"/>
          </w:rPr>
          <w:t>Spolaore and Wacziarg (2009)</w:t>
        </w:r>
        <w:r w:rsidR="006158A2" w:rsidRPr="00F77500">
          <w:rPr>
            <w:sz w:val="24"/>
            <w:szCs w:val="24"/>
          </w:rPr>
          <w:fldChar w:fldCharType="end"/>
        </w:r>
      </w:hyperlink>
      <w:r w:rsidR="00AB0E7F" w:rsidRPr="00F77500">
        <w:rPr>
          <w:sz w:val="24"/>
          <w:szCs w:val="24"/>
        </w:rPr>
        <w:t xml:space="preserve"> proposed that genetic distance increases cross-national income difference because genetic distance has a barrier effect on the diffusion of development. </w:t>
      </w:r>
      <w:hyperlink w:anchor="_ENREF_3" w:tooltip="Ashraf, 2013 #1808" w:history="1">
        <w:r w:rsidR="006158A2" w:rsidRPr="00F77500">
          <w:rPr>
            <w:sz w:val="24"/>
            <w:szCs w:val="24"/>
          </w:rPr>
          <w:fldChar w:fldCharType="begin"/>
        </w:r>
        <w:r w:rsidR="006158A2" w:rsidRPr="00F77500">
          <w:rPr>
            <w:sz w:val="24"/>
            <w:szCs w:val="24"/>
          </w:rPr>
          <w:instrText xml:space="preserve"> ADDIN EN.CITE &lt;EndNote&gt;&lt;Cite AuthorYear="1"&gt;&lt;Author&gt;Ashraf&lt;/Author&gt;&lt;Year&gt;2013&lt;/Year&gt;&lt;RecNum&gt;1808&lt;/RecNum&gt;&lt;DisplayText&gt;Ashraf and Galor (2013)&lt;/DisplayText&gt;&lt;record&gt;&lt;rec-number&gt;1808&lt;/rec-number&gt;&lt;foreign-keys&gt;&lt;key app="EN" db-id="5av2ar2d802ax6earv6xaswcrwtpwerr9rrw"&gt;1808&lt;/key&gt;&lt;/foreign-keys&gt;&lt;ref-type name="Journal Article"&gt;17&lt;/ref-type&gt;&lt;contributors&gt;&lt;authors&gt;&lt;author&gt;Ashraf, Quamrul&lt;/author&gt;&lt;author&gt;Galor, Oded&lt;/author&gt;&lt;/authors&gt;&lt;/contributors&gt;&lt;titles&gt;&lt;title&gt;The&amp;apos;Out of Africa&amp;apos;hypothesis, human genetic diversity, and comparative economic development&lt;/title&gt;&lt;secondary-title&gt;American Economic Review&lt;/secondary-title&gt;&lt;/titles&gt;&lt;periodical&gt;&lt;full-title&gt;American Economic Review&lt;/full-title&gt;&lt;/periodical&gt;&lt;pages&gt;1-46&lt;/pages&gt;&lt;volume&gt;103&lt;/volume&gt;&lt;number&gt;1&lt;/number&gt;&lt;dates&gt;&lt;year&gt;2013&lt;/year&gt;&lt;/dates&gt;&lt;isbn&gt;0002-8282&lt;/isbn&gt;&lt;urls&gt;&lt;/urls&gt;&lt;/record&gt;&lt;/Cite&gt;&lt;/EndNote&gt;</w:instrText>
        </w:r>
        <w:r w:rsidR="006158A2" w:rsidRPr="00F77500">
          <w:rPr>
            <w:sz w:val="24"/>
            <w:szCs w:val="24"/>
          </w:rPr>
          <w:fldChar w:fldCharType="separate"/>
        </w:r>
        <w:r w:rsidR="006158A2" w:rsidRPr="00F77500">
          <w:rPr>
            <w:noProof/>
            <w:sz w:val="24"/>
            <w:szCs w:val="24"/>
          </w:rPr>
          <w:t>Ashraf and Galor (2013)</w:t>
        </w:r>
        <w:r w:rsidR="006158A2" w:rsidRPr="00F77500">
          <w:rPr>
            <w:sz w:val="24"/>
            <w:szCs w:val="24"/>
          </w:rPr>
          <w:fldChar w:fldCharType="end"/>
        </w:r>
      </w:hyperlink>
      <w:r w:rsidR="00601702">
        <w:rPr>
          <w:sz w:val="24"/>
          <w:szCs w:val="24"/>
        </w:rPr>
        <w:t xml:space="preserve"> </w:t>
      </w:r>
      <w:r w:rsidR="00C4637A">
        <w:rPr>
          <w:sz w:val="24"/>
          <w:szCs w:val="24"/>
        </w:rPr>
        <w:t>showed</w:t>
      </w:r>
      <w:r w:rsidR="00C4637A" w:rsidRPr="00F77500">
        <w:rPr>
          <w:sz w:val="24"/>
          <w:szCs w:val="24"/>
        </w:rPr>
        <w:t xml:space="preserve"> </w:t>
      </w:r>
      <w:r w:rsidR="00AB0E7F" w:rsidRPr="00F77500">
        <w:rPr>
          <w:sz w:val="24"/>
          <w:szCs w:val="24"/>
        </w:rPr>
        <w:t xml:space="preserve">that genetic diversity within a society has a hump-shaped effect on development outcomes. Our paper is different from theirs because we argue that gene determines </w:t>
      </w:r>
      <w:del w:id="178" w:author="Wang Ling" w:date="2018-11-20T10:02:00Z">
        <w:r w:rsidR="00AB0E7F" w:rsidRPr="00F77500" w:rsidDel="00196916">
          <w:rPr>
            <w:sz w:val="24"/>
            <w:szCs w:val="24"/>
          </w:rPr>
          <w:delText>economic preference</w:delText>
        </w:r>
      </w:del>
      <w:ins w:id="179" w:author="Wang Ling" w:date="2018-11-20T10:02:00Z">
        <w:r w:rsidR="00196916">
          <w:rPr>
            <w:sz w:val="24"/>
            <w:szCs w:val="24"/>
          </w:rPr>
          <w:t>preference</w:t>
        </w:r>
      </w:ins>
      <w:r w:rsidR="00AB0E7F" w:rsidRPr="00F77500">
        <w:rPr>
          <w:sz w:val="24"/>
          <w:szCs w:val="24"/>
        </w:rPr>
        <w:t>s and behaviors</w:t>
      </w:r>
      <w:r w:rsidR="00601702">
        <w:rPr>
          <w:sz w:val="24"/>
          <w:szCs w:val="24"/>
        </w:rPr>
        <w:t xml:space="preserve"> </w:t>
      </w:r>
      <w:r w:rsidR="00601702" w:rsidRPr="00F77500">
        <w:rPr>
          <w:sz w:val="24"/>
          <w:szCs w:val="24"/>
        </w:rPr>
        <w:t>rather than genetic distance’s barrier effect</w:t>
      </w:r>
      <w:r w:rsidR="00AB0E7F" w:rsidRPr="00F77500">
        <w:rPr>
          <w:sz w:val="24"/>
          <w:szCs w:val="24"/>
        </w:rPr>
        <w:t xml:space="preserve">. We use a unique </w:t>
      </w:r>
      <w:r w:rsidR="00933DB5">
        <w:rPr>
          <w:rFonts w:hint="eastAsia"/>
          <w:sz w:val="24"/>
          <w:szCs w:val="24"/>
        </w:rPr>
        <w:t>genetic</w:t>
      </w:r>
      <w:r w:rsidR="00AB0E7F" w:rsidRPr="00F77500">
        <w:rPr>
          <w:sz w:val="24"/>
          <w:szCs w:val="24"/>
        </w:rPr>
        <w:t xml:space="preserve"> marker to calculate</w:t>
      </w:r>
      <w:r w:rsidR="00601702">
        <w:rPr>
          <w:sz w:val="24"/>
          <w:szCs w:val="24"/>
        </w:rPr>
        <w:t xml:space="preserve"> the</w:t>
      </w:r>
      <w:r w:rsidR="00AB0E7F" w:rsidRPr="00F77500">
        <w:rPr>
          <w:sz w:val="24"/>
          <w:szCs w:val="24"/>
        </w:rPr>
        <w:t xml:space="preserve"> genetic distance that tries to capture the genetic variation of causal genes </w:t>
      </w:r>
      <w:r w:rsidR="007E5175">
        <w:rPr>
          <w:sz w:val="24"/>
          <w:szCs w:val="24"/>
        </w:rPr>
        <w:t>across</w:t>
      </w:r>
      <w:r w:rsidR="00AB0E7F" w:rsidRPr="00F77500">
        <w:rPr>
          <w:sz w:val="24"/>
          <w:szCs w:val="24"/>
        </w:rPr>
        <w:t xml:space="preserve"> regions. In addition, we compare regions within a country, which helps mitigates the confounding influences due to the omission of many variables typical of cross-country </w:t>
      </w:r>
      <w:r w:rsidR="00AB0E7F" w:rsidRPr="00F77500">
        <w:rPr>
          <w:sz w:val="24"/>
          <w:szCs w:val="24"/>
        </w:rPr>
        <w:lastRenderedPageBreak/>
        <w:t xml:space="preserve">comparisons. </w:t>
      </w:r>
    </w:p>
    <w:p w14:paraId="195E0861" w14:textId="3E24AAFA" w:rsidR="00203F8B" w:rsidRDefault="00203F8B" w:rsidP="00EF6440">
      <w:pPr>
        <w:spacing w:beforeLines="50" w:before="156" w:afterLines="50" w:after="156" w:line="360" w:lineRule="auto"/>
        <w:rPr>
          <w:ins w:id="180" w:author="Wang Ling" w:date="2018-11-20T14:58:00Z"/>
          <w:sz w:val="24"/>
          <w:szCs w:val="24"/>
        </w:rPr>
      </w:pPr>
      <w:r w:rsidRPr="00F77500">
        <w:rPr>
          <w:sz w:val="24"/>
          <w:szCs w:val="24"/>
        </w:rPr>
        <w:t xml:space="preserve">Our study </w:t>
      </w:r>
      <w:del w:id="181" w:author="Wang Ling" w:date="2018-11-20T14:58:00Z">
        <w:r w:rsidRPr="00F77500" w:rsidDel="003E787E">
          <w:rPr>
            <w:sz w:val="24"/>
            <w:szCs w:val="24"/>
          </w:rPr>
          <w:delText>also contributes</w:delText>
        </w:r>
      </w:del>
      <w:ins w:id="182" w:author="Wang Ling" w:date="2018-11-20T14:58:00Z">
        <w:r w:rsidR="003E787E">
          <w:rPr>
            <w:sz w:val="24"/>
            <w:szCs w:val="24"/>
          </w:rPr>
          <w:t>is related</w:t>
        </w:r>
      </w:ins>
      <w:r w:rsidRPr="00F77500">
        <w:rPr>
          <w:sz w:val="24"/>
          <w:szCs w:val="24"/>
        </w:rPr>
        <w:t xml:space="preserve"> to </w:t>
      </w:r>
      <w:r w:rsidR="007E5175">
        <w:rPr>
          <w:sz w:val="24"/>
          <w:szCs w:val="24"/>
        </w:rPr>
        <w:t>the</w:t>
      </w:r>
      <w:r w:rsidRPr="00F77500">
        <w:rPr>
          <w:sz w:val="24"/>
          <w:szCs w:val="24"/>
        </w:rPr>
        <w:t xml:space="preserve"> emerging literature that examines the heritability of preferences or behaviors using twin studies. </w:t>
      </w:r>
      <w:r w:rsidR="00AA6A1F" w:rsidRPr="00F77500">
        <w:rPr>
          <w:sz w:val="24"/>
          <w:szCs w:val="24"/>
        </w:rPr>
        <w:t xml:space="preserve">The literature </w:t>
      </w:r>
      <w:r w:rsidRPr="00F77500">
        <w:rPr>
          <w:sz w:val="24"/>
          <w:szCs w:val="24"/>
        </w:rPr>
        <w:t>compare</w:t>
      </w:r>
      <w:r w:rsidR="00AA6A1F" w:rsidRPr="00F77500">
        <w:rPr>
          <w:sz w:val="24"/>
          <w:szCs w:val="24"/>
        </w:rPr>
        <w:t>s</w:t>
      </w:r>
      <w:r w:rsidRPr="00F77500">
        <w:rPr>
          <w:sz w:val="24"/>
          <w:szCs w:val="24"/>
        </w:rPr>
        <w:t xml:space="preserve"> monozygotic (MZ) and dizygotic (DZ) twins raised in the same family. They have found that genetic variation explain</w:t>
      </w:r>
      <w:r w:rsidR="00AA6A1F" w:rsidRPr="00F77500">
        <w:rPr>
          <w:sz w:val="24"/>
          <w:szCs w:val="24"/>
        </w:rPr>
        <w:t>s</w:t>
      </w:r>
      <w:r w:rsidRPr="00F77500">
        <w:rPr>
          <w:sz w:val="24"/>
          <w:szCs w:val="24"/>
        </w:rPr>
        <w:t xml:space="preserve"> individual difference in preference</w:t>
      </w:r>
      <w:r w:rsidR="00AA6A1F" w:rsidRPr="00F77500">
        <w:rPr>
          <w:sz w:val="24"/>
          <w:szCs w:val="24"/>
        </w:rPr>
        <w:t>s and behaviors</w:t>
      </w:r>
      <w:r w:rsidRPr="00F77500">
        <w:rPr>
          <w:sz w:val="24"/>
          <w:szCs w:val="24"/>
        </w:rPr>
        <w:t xml:space="preserve">, such as risk preference </w:t>
      </w:r>
      <w:r w:rsidR="000F4D32">
        <w:rPr>
          <w:sz w:val="24"/>
          <w:szCs w:val="24"/>
        </w:rPr>
        <w:fldChar w:fldCharType="begin">
          <w:fldData xml:space="preserve">PEVuZE5vdGU+PENpdGU+PEF1dGhvcj5DZXNhcmluaTwvQXV0aG9yPjxZZWFyPjIwMDk8L1llYXI+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</w:fldData>
        </w:fldChar>
      </w:r>
      <w:r w:rsidR="000F4D32">
        <w:rPr>
          <w:sz w:val="24"/>
          <w:szCs w:val="24"/>
        </w:rPr>
        <w:instrText xml:space="preserve"> ADDIN EN.CITE </w:instrText>
      </w:r>
      <w:r w:rsidR="000F4D32">
        <w:rPr>
          <w:sz w:val="24"/>
          <w:szCs w:val="24"/>
        </w:rPr>
        <w:fldChar w:fldCharType="begin">
          <w:fldData xml:space="preserve">PEVuZE5vdGU+PENpdGU+PEF1dGhvcj5DZXNhcmluaTwvQXV0aG9yPjxZZWFyPjIwMDk8L1llYXI+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</w:fldData>
        </w:fldChar>
      </w:r>
      <w:r w:rsidR="000F4D32">
        <w:rPr>
          <w:sz w:val="24"/>
          <w:szCs w:val="24"/>
        </w:rPr>
        <w:instrText xml:space="preserve"> ADDIN EN.CITE.DATA </w:instrText>
      </w:r>
      <w:r w:rsidR="000F4D32">
        <w:rPr>
          <w:sz w:val="24"/>
          <w:szCs w:val="24"/>
        </w:rPr>
      </w:r>
      <w:r w:rsidR="000F4D32">
        <w:rPr>
          <w:sz w:val="24"/>
          <w:szCs w:val="24"/>
        </w:rPr>
        <w:fldChar w:fldCharType="end"/>
      </w:r>
      <w:r w:rsidR="000F4D32">
        <w:rPr>
          <w:sz w:val="24"/>
          <w:szCs w:val="24"/>
        </w:rPr>
      </w:r>
      <w:r w:rsidR="000F4D32">
        <w:rPr>
          <w:sz w:val="24"/>
          <w:szCs w:val="24"/>
        </w:rPr>
        <w:fldChar w:fldCharType="separate"/>
      </w:r>
      <w:r w:rsidR="000F4D32">
        <w:rPr>
          <w:noProof/>
          <w:sz w:val="24"/>
          <w:szCs w:val="24"/>
        </w:rPr>
        <w:t>(</w:t>
      </w:r>
      <w:hyperlink w:anchor="_ENREF_11" w:tooltip="Cesarini, 2009 #1801" w:history="1">
        <w:r w:rsidR="006158A2">
          <w:rPr>
            <w:noProof/>
            <w:sz w:val="24"/>
            <w:szCs w:val="24"/>
          </w:rPr>
          <w:t>Cesarini et al., 2009</w:t>
        </w:r>
      </w:hyperlink>
      <w:r w:rsidR="000F4D32">
        <w:rPr>
          <w:noProof/>
          <w:sz w:val="24"/>
          <w:szCs w:val="24"/>
        </w:rPr>
        <w:t>)</w:t>
      </w:r>
      <w:r w:rsidR="000F4D32">
        <w:rPr>
          <w:sz w:val="24"/>
          <w:szCs w:val="24"/>
        </w:rPr>
        <w:fldChar w:fldCharType="end"/>
      </w:r>
      <w:r w:rsidRPr="00F77500">
        <w:rPr>
          <w:sz w:val="24"/>
          <w:szCs w:val="24"/>
        </w:rPr>
        <w:t xml:space="preserve">, investor behavior </w:t>
      </w:r>
      <w:r w:rsidR="000F4D32">
        <w:rPr>
          <w:sz w:val="24"/>
          <w:szCs w:val="24"/>
        </w:rPr>
        <w:fldChar w:fldCharType="begin">
          <w:fldData xml:space="preserve">PEVuZE5vdGU+PENpdGU+PEF1dGhvcj5CYXJuZWE8L0F1dGhvcj48WWVhcj4yMDEwPC9ZZWFyPjxS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=
</w:fldData>
        </w:fldChar>
      </w:r>
      <w:r w:rsidR="000F4D32">
        <w:rPr>
          <w:sz w:val="24"/>
          <w:szCs w:val="24"/>
        </w:rPr>
        <w:instrText xml:space="preserve"> ADDIN EN.CITE </w:instrText>
      </w:r>
      <w:r w:rsidR="000F4D32">
        <w:rPr>
          <w:sz w:val="24"/>
          <w:szCs w:val="24"/>
        </w:rPr>
        <w:fldChar w:fldCharType="begin">
          <w:fldData xml:space="preserve">PEVuZE5vdGU+PENpdGU+PEF1dGhvcj5CYXJuZWE8L0F1dGhvcj48WWVhcj4yMDEwPC9ZZWFyPjxS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=
</w:fldData>
        </w:fldChar>
      </w:r>
      <w:r w:rsidR="000F4D32">
        <w:rPr>
          <w:sz w:val="24"/>
          <w:szCs w:val="24"/>
        </w:rPr>
        <w:instrText xml:space="preserve"> ADDIN EN.CITE.DATA </w:instrText>
      </w:r>
      <w:r w:rsidR="000F4D32">
        <w:rPr>
          <w:sz w:val="24"/>
          <w:szCs w:val="24"/>
        </w:rPr>
      </w:r>
      <w:r w:rsidR="000F4D32">
        <w:rPr>
          <w:sz w:val="24"/>
          <w:szCs w:val="24"/>
        </w:rPr>
        <w:fldChar w:fldCharType="end"/>
      </w:r>
      <w:r w:rsidR="000F4D32">
        <w:rPr>
          <w:sz w:val="24"/>
          <w:szCs w:val="24"/>
        </w:rPr>
      </w:r>
      <w:r w:rsidR="000F4D32">
        <w:rPr>
          <w:sz w:val="24"/>
          <w:szCs w:val="24"/>
        </w:rPr>
        <w:fldChar w:fldCharType="separate"/>
      </w:r>
      <w:r w:rsidR="000F4D32">
        <w:rPr>
          <w:noProof/>
          <w:sz w:val="24"/>
          <w:szCs w:val="24"/>
        </w:rPr>
        <w:t>(</w:t>
      </w:r>
      <w:hyperlink w:anchor="_ENREF_4" w:tooltip="Barnea, 2010 #1800" w:history="1">
        <w:r w:rsidR="006158A2">
          <w:rPr>
            <w:noProof/>
            <w:sz w:val="24"/>
            <w:szCs w:val="24"/>
          </w:rPr>
          <w:t>Barnea et al., 2010</w:t>
        </w:r>
      </w:hyperlink>
      <w:r w:rsidR="000F4D32">
        <w:rPr>
          <w:noProof/>
          <w:sz w:val="24"/>
          <w:szCs w:val="24"/>
        </w:rPr>
        <w:t xml:space="preserve">; </w:t>
      </w:r>
      <w:hyperlink w:anchor="_ENREF_12" w:tooltip="Cesarini, 2010 #1802" w:history="1">
        <w:r w:rsidR="006158A2">
          <w:rPr>
            <w:noProof/>
            <w:sz w:val="24"/>
            <w:szCs w:val="24"/>
          </w:rPr>
          <w:t>Cesarini et al., 2010</w:t>
        </w:r>
      </w:hyperlink>
      <w:r w:rsidR="000F4D32">
        <w:rPr>
          <w:noProof/>
          <w:sz w:val="24"/>
          <w:szCs w:val="24"/>
        </w:rPr>
        <w:t>)</w:t>
      </w:r>
      <w:r w:rsidR="000F4D32">
        <w:rPr>
          <w:sz w:val="24"/>
          <w:szCs w:val="24"/>
        </w:rPr>
        <w:fldChar w:fldCharType="end"/>
      </w:r>
      <w:r w:rsidR="00175905">
        <w:rPr>
          <w:sz w:val="24"/>
          <w:szCs w:val="24"/>
        </w:rPr>
        <w:t xml:space="preserve"> </w:t>
      </w:r>
      <w:r w:rsidRPr="00F77500">
        <w:rPr>
          <w:sz w:val="24"/>
          <w:szCs w:val="24"/>
        </w:rPr>
        <w:t xml:space="preserve">and giving behavior </w:t>
      </w:r>
      <w:r w:rsidR="000F4D32">
        <w:rPr>
          <w:sz w:val="24"/>
          <w:szCs w:val="24"/>
        </w:rPr>
        <w:fldChar w:fldCharType="begin">
          <w:fldData xml:space="preserve">PEVuZE5vdGU+PENpdGU+PEF1dGhvcj5DZXNhcmluaTwvQXV0aG9yPjxZZWFyPjIwMDk8L1llYXI+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</w:fldData>
        </w:fldChar>
      </w:r>
      <w:r w:rsidR="000F4D32">
        <w:rPr>
          <w:sz w:val="24"/>
          <w:szCs w:val="24"/>
        </w:rPr>
        <w:instrText xml:space="preserve"> ADDIN EN.CITE </w:instrText>
      </w:r>
      <w:r w:rsidR="000F4D32">
        <w:rPr>
          <w:sz w:val="24"/>
          <w:szCs w:val="24"/>
        </w:rPr>
        <w:fldChar w:fldCharType="begin">
          <w:fldData xml:space="preserve">PEVuZE5vdGU+PENpdGU+PEF1dGhvcj5DZXNhcmluaTwvQXV0aG9yPjxZZWFyPjIwMDk8L1llYXI+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</w:fldData>
        </w:fldChar>
      </w:r>
      <w:r w:rsidR="000F4D32">
        <w:rPr>
          <w:sz w:val="24"/>
          <w:szCs w:val="24"/>
        </w:rPr>
        <w:instrText xml:space="preserve"> ADDIN EN.CITE.DATA </w:instrText>
      </w:r>
      <w:r w:rsidR="000F4D32">
        <w:rPr>
          <w:sz w:val="24"/>
          <w:szCs w:val="24"/>
        </w:rPr>
      </w:r>
      <w:r w:rsidR="000F4D32">
        <w:rPr>
          <w:sz w:val="24"/>
          <w:szCs w:val="24"/>
        </w:rPr>
        <w:fldChar w:fldCharType="end"/>
      </w:r>
      <w:r w:rsidR="000F4D32">
        <w:rPr>
          <w:sz w:val="24"/>
          <w:szCs w:val="24"/>
        </w:rPr>
      </w:r>
      <w:r w:rsidR="000F4D32">
        <w:rPr>
          <w:sz w:val="24"/>
          <w:szCs w:val="24"/>
        </w:rPr>
        <w:fldChar w:fldCharType="separate"/>
      </w:r>
      <w:r w:rsidR="000F4D32">
        <w:rPr>
          <w:noProof/>
          <w:sz w:val="24"/>
          <w:szCs w:val="24"/>
        </w:rPr>
        <w:t>(</w:t>
      </w:r>
      <w:hyperlink w:anchor="_ENREF_11" w:tooltip="Cesarini, 2009 #1801" w:history="1">
        <w:r w:rsidR="006158A2">
          <w:rPr>
            <w:noProof/>
            <w:sz w:val="24"/>
            <w:szCs w:val="24"/>
          </w:rPr>
          <w:t>Cesarini et al., 2009</w:t>
        </w:r>
      </w:hyperlink>
      <w:r w:rsidR="000F4D32">
        <w:rPr>
          <w:noProof/>
          <w:sz w:val="24"/>
          <w:szCs w:val="24"/>
        </w:rPr>
        <w:t>)</w:t>
      </w:r>
      <w:r w:rsidR="000F4D32">
        <w:rPr>
          <w:sz w:val="24"/>
          <w:szCs w:val="24"/>
        </w:rPr>
        <w:fldChar w:fldCharType="end"/>
      </w:r>
      <w:r w:rsidRPr="00F77500">
        <w:rPr>
          <w:sz w:val="24"/>
          <w:szCs w:val="24"/>
        </w:rPr>
        <w:t xml:space="preserve">. However, twin studies face the problem of representativeness and reciprocal influences because twins are different from singletons in some traits, and if twins influence each other’s choices positively through social interaction, and MZ twins interact more frequently than DZ twins, then the effect of genetic variation will be somewhat inflated </w:t>
      </w:r>
      <w:r w:rsidR="000F4D32">
        <w:rPr>
          <w:sz w:val="24"/>
          <w:szCs w:val="24"/>
        </w:rPr>
        <w:fldChar w:fldCharType="begin"/>
      </w:r>
      <w:r w:rsidR="000F4D32">
        <w:rPr>
          <w:sz w:val="24"/>
          <w:szCs w:val="24"/>
        </w:rPr>
        <w:instrText xml:space="preserve"> ADDIN EN.CITE &lt;EndNote&gt;&lt;Cite&gt;&lt;Author&gt;Constantino&lt;/Author&gt;&lt;Year&gt;2000&lt;/Year&gt;&lt;RecNum&gt;1809&lt;/RecNum&gt;&lt;DisplayText&gt;(Constantino and Todd, 2000)&lt;/DisplayText&gt;&lt;record&gt;&lt;rec-number&gt;1809&lt;/rec-number&gt;&lt;foreign-keys&gt;&lt;key app="EN" db-id="5av2ar2d802ax6earv6xaswcrwtpwerr9rrw"&gt;1809&lt;/key&gt;&lt;/foreign-keys&gt;&lt;ref-type name="Journal Article"&gt;17&lt;/ref-type&gt;&lt;contributors&gt;&lt;authors&gt;&lt;author&gt;Constantino, John N&lt;/author&gt;&lt;author&gt;Todd, Richard D&lt;/author&gt;&lt;/authors&gt;&lt;/contributors&gt;&lt;titles&gt;&lt;title&gt;Genetic structure of reciprocal social behavior&lt;/title&gt;&lt;secondary-title&gt;American Journal of Psychiatry&lt;/secondary-title&gt;&lt;/titles&gt;&lt;periodical&gt;&lt;full-title&gt;American Journal of Psychiatry&lt;/full-title&gt;&lt;/periodical&gt;&lt;pages&gt;2043-2045&lt;/pages&gt;&lt;volume&gt;157&lt;/volume&gt;&lt;number&gt;12&lt;/number&gt;&lt;dates&gt;&lt;year&gt;2000&lt;/year&gt;&lt;/dates&gt;&lt;isbn&gt;0002-953X&lt;/isbn&gt;&lt;urls&gt;&lt;/urls&gt;&lt;/record&gt;&lt;/Cite&gt;&lt;/EndNote&gt;</w:instrText>
      </w:r>
      <w:r w:rsidR="000F4D32">
        <w:rPr>
          <w:sz w:val="24"/>
          <w:szCs w:val="24"/>
        </w:rPr>
        <w:fldChar w:fldCharType="separate"/>
      </w:r>
      <w:r w:rsidR="000F4D32">
        <w:rPr>
          <w:noProof/>
          <w:sz w:val="24"/>
          <w:szCs w:val="24"/>
        </w:rPr>
        <w:t>(</w:t>
      </w:r>
      <w:hyperlink w:anchor="_ENREF_17" w:tooltip="Constantino, 2000 #1809" w:history="1">
        <w:r w:rsidR="006158A2">
          <w:rPr>
            <w:noProof/>
            <w:sz w:val="24"/>
            <w:szCs w:val="24"/>
          </w:rPr>
          <w:t>Constantino and Todd, 2000</w:t>
        </w:r>
      </w:hyperlink>
      <w:r w:rsidR="000F4D32">
        <w:rPr>
          <w:noProof/>
          <w:sz w:val="24"/>
          <w:szCs w:val="24"/>
        </w:rPr>
        <w:t>)</w:t>
      </w:r>
      <w:r w:rsidR="000F4D32">
        <w:rPr>
          <w:sz w:val="24"/>
          <w:szCs w:val="24"/>
        </w:rPr>
        <w:fldChar w:fldCharType="end"/>
      </w:r>
      <w:r w:rsidRPr="00F77500">
        <w:rPr>
          <w:sz w:val="24"/>
          <w:szCs w:val="24"/>
        </w:rPr>
        <w:t xml:space="preserve">. Therefore, it is necessary to test the heritability of preference and behavior with a different methodology. Rather than using twin study design, we use genetic distance capturing genetic variation while controlling for </w:t>
      </w:r>
      <w:r w:rsidR="006C4D70" w:rsidRPr="00F77500">
        <w:rPr>
          <w:sz w:val="24"/>
          <w:szCs w:val="24"/>
        </w:rPr>
        <w:t xml:space="preserve">potential </w:t>
      </w:r>
      <w:r w:rsidRPr="00F77500">
        <w:rPr>
          <w:sz w:val="24"/>
          <w:szCs w:val="24"/>
        </w:rPr>
        <w:t xml:space="preserve">confounding factors to identify the causal effect of genes. </w:t>
      </w:r>
    </w:p>
    <w:p w14:paraId="543B8EBB" w14:textId="55CD16C4" w:rsidR="003E787E" w:rsidRPr="00F77500" w:rsidRDefault="003E787E">
      <w:pPr>
        <w:spacing w:beforeLines="50" w:before="156" w:afterLines="50" w:after="156" w:line="360" w:lineRule="auto"/>
        <w:rPr>
          <w:sz w:val="24"/>
          <w:szCs w:val="24"/>
        </w:rPr>
      </w:pPr>
      <w:ins w:id="183" w:author="Wang Ling" w:date="2018-11-20T14:58:00Z">
        <w:r>
          <w:rPr>
            <w:sz w:val="24"/>
            <w:szCs w:val="24"/>
          </w:rPr>
          <w:t xml:space="preserve">Our study also contributes to </w:t>
        </w:r>
      </w:ins>
      <w:ins w:id="184" w:author="Wang Ling" w:date="2018-11-20T15:04:00Z">
        <w:r w:rsidR="0017493C">
          <w:rPr>
            <w:sz w:val="24"/>
            <w:szCs w:val="24"/>
          </w:rPr>
          <w:t xml:space="preserve">literatures on </w:t>
        </w:r>
      </w:ins>
      <w:ins w:id="185" w:author="Wang Ling" w:date="2018-11-21T16:55:00Z">
        <w:r w:rsidR="00CD0EB4">
          <w:rPr>
            <w:sz w:val="24"/>
            <w:szCs w:val="24"/>
          </w:rPr>
          <w:t>biological origins</w:t>
        </w:r>
      </w:ins>
      <w:ins w:id="186" w:author="Wang Ling" w:date="2018-11-21T20:10:00Z">
        <w:r w:rsidR="00B81C17">
          <w:rPr>
            <w:sz w:val="24"/>
            <w:szCs w:val="24"/>
          </w:rPr>
          <w:t xml:space="preserve"> of </w:t>
        </w:r>
      </w:ins>
      <w:ins w:id="187" w:author="Wang Ling" w:date="2018-11-21T16:54:00Z">
        <w:r w:rsidR="00CD0EB4">
          <w:rPr>
            <w:sz w:val="24"/>
            <w:szCs w:val="24"/>
          </w:rPr>
          <w:t xml:space="preserve">gender </w:t>
        </w:r>
      </w:ins>
      <w:ins w:id="188" w:author="Wang Ling" w:date="2018-11-21T20:11:00Z">
        <w:r w:rsidR="00B81C17">
          <w:rPr>
            <w:sz w:val="24"/>
            <w:szCs w:val="24"/>
          </w:rPr>
          <w:t>difference</w:t>
        </w:r>
      </w:ins>
      <w:ins w:id="189" w:author="Wang Ling" w:date="2018-11-21T16:55:00Z">
        <w:r w:rsidR="00CD0EB4">
          <w:rPr>
            <w:sz w:val="24"/>
            <w:szCs w:val="24"/>
          </w:rPr>
          <w:t>.</w:t>
        </w:r>
      </w:ins>
      <w:ins w:id="190" w:author="Wang Ling" w:date="2018-11-21T20:41:00Z">
        <w:r w:rsidR="00B83C34">
          <w:rPr>
            <w:sz w:val="24"/>
            <w:szCs w:val="24"/>
          </w:rPr>
          <w:t xml:space="preserve"> </w:t>
        </w:r>
      </w:ins>
      <w:ins w:id="191" w:author="Wang Ling" w:date="2018-11-21T20:49:00Z">
        <w:r w:rsidR="00C42173">
          <w:rPr>
            <w:sz w:val="24"/>
            <w:szCs w:val="24"/>
          </w:rPr>
          <w:t>Wh</w:t>
        </w:r>
      </w:ins>
      <w:ins w:id="192" w:author="Wang Ling" w:date="2018-11-21T20:50:00Z">
        <w:r w:rsidR="00C42173">
          <w:rPr>
            <w:sz w:val="24"/>
            <w:szCs w:val="24"/>
          </w:rPr>
          <w:t xml:space="preserve">ile there </w:t>
        </w:r>
      </w:ins>
      <w:ins w:id="193" w:author="Wang Ling" w:date="2018-11-21T20:35:00Z">
        <w:r w:rsidR="00B83C34" w:rsidRPr="00B83C34">
          <w:rPr>
            <w:sz w:val="24"/>
            <w:szCs w:val="24"/>
          </w:rPr>
          <w:t>is a substantial literature on gender differences in preferences</w:t>
        </w:r>
      </w:ins>
      <w:ins w:id="194" w:author="Wang Ling" w:date="2018-11-21T21:34:00Z">
        <w:r w:rsidR="009C7F36">
          <w:rPr>
            <w:sz w:val="24"/>
            <w:szCs w:val="24"/>
          </w:rPr>
          <w:t xml:space="preserve"> </w:t>
        </w:r>
      </w:ins>
      <w:r w:rsidR="00B656C6">
        <w:rPr>
          <w:sz w:val="24"/>
          <w:szCs w:val="24"/>
        </w:rPr>
        <w:fldChar w:fldCharType="begin"/>
      </w:r>
      <w:r w:rsidR="00B656C6">
        <w:rPr>
          <w:sz w:val="24"/>
          <w:szCs w:val="24"/>
        </w:rPr>
        <w:instrText xml:space="preserve"> ADDIN EN.CITE &lt;EndNote&gt;&lt;Cite&gt;&lt;Author&gt;Charness&lt;/Author&gt;&lt;Year&gt;2012&lt;/Year&gt;&lt;RecNum&gt;1964&lt;/RecNum&gt;&lt;DisplayText&gt;(Andreoni and Vesterlund, 2001; Charness and Gneezy, 2012)&lt;/DisplayText&gt;&lt;record&gt;&lt;rec-number&gt;1964&lt;/rec-number&gt;&lt;foreign-keys&gt;&lt;key app="EN" db-id="5av2ar2d802ax6earv6xaswcrwtpwerr9rrw"&gt;1964&lt;/key&gt;&lt;/foreign-keys&gt;&lt;ref-type name="Journal Article"&gt;17&lt;/ref-type&gt;&lt;contributors&gt;&lt;authors&gt;&lt;author&gt;Charness, Gary&lt;/author&gt;&lt;author&gt;Gneezy, Uri&lt;/author&gt;&lt;/authors&gt;&lt;/contributors&gt;&lt;titles&gt;&lt;title&gt;Strong evidence for gender differences in risk taking&lt;/title&gt;&lt;secondary-title&gt;Journal of Economic Behavior &amp;amp; Organization&lt;/secondary-title&gt;&lt;/titles&gt;&lt;periodical&gt;&lt;full-title&gt;Journal of Economic Behavior &amp;amp; Organization&lt;/full-title&gt;&lt;/periodical&gt;&lt;pages&gt;50-58&lt;/pages&gt;&lt;volume&gt;83&lt;/volume&gt;&lt;number&gt;1&lt;/number&gt;&lt;dates&gt;&lt;year&gt;2012&lt;/year&gt;&lt;/dates&gt;&lt;isbn&gt;0167-2681&lt;/isbn&gt;&lt;urls&gt;&lt;/urls&gt;&lt;/record&gt;&lt;/Cite&gt;&lt;Cite&gt;&lt;Author&gt;Andreoni&lt;/Author&gt;&lt;Year&gt;2001&lt;/Year&gt;&lt;RecNum&gt;1965&lt;/RecNum&gt;&lt;record&gt;&lt;rec-number&gt;1965&lt;/rec-number&gt;&lt;foreign-keys&gt;&lt;key app="EN" db-id="5av2ar2d802ax6earv6xaswcrwtpwerr9rrw"&gt;1965&lt;/key&gt;&lt;/foreign-keys&gt;&lt;ref-type name="Journal Article"&gt;17&lt;/ref-type&gt;&lt;contributors&gt;&lt;authors&gt;&lt;author&gt;Andreoni, James&lt;/author&gt;&lt;author&gt;Vesterlund, Lise&lt;/author&gt;&lt;/authors&gt;&lt;/contributors&gt;&lt;titles&gt;&lt;title&gt;Which is the fair sex? Gender differences in altruism&lt;/title&gt;&lt;secondary-title&gt;The Quarterly Journal of Economics&lt;/secondary-title&gt;&lt;/titles&gt;&lt;periodical&gt;&lt;full-title&gt;The Quarterly Journal of Economics&lt;/full-title&gt;&lt;/periodical&gt;&lt;pages&gt;293-312&lt;/pages&gt;&lt;volume&gt;116&lt;/volume&gt;&lt;number&gt;1&lt;/number&gt;&lt;dates&gt;&lt;year&gt;2001&lt;/year&gt;&lt;/dates&gt;&lt;isbn&gt;1531-4650&lt;/isbn&gt;&lt;urls&gt;&lt;/urls&gt;&lt;/record&gt;&lt;/Cite&gt;&lt;/EndNote&gt;</w:instrText>
      </w:r>
      <w:r w:rsidR="00B656C6">
        <w:rPr>
          <w:sz w:val="24"/>
          <w:szCs w:val="24"/>
        </w:rPr>
        <w:fldChar w:fldCharType="separate"/>
      </w:r>
      <w:r w:rsidR="00B656C6">
        <w:rPr>
          <w:noProof/>
          <w:sz w:val="24"/>
          <w:szCs w:val="24"/>
        </w:rPr>
        <w:t>(</w:t>
      </w:r>
      <w:ins w:id="195" w:author="Wang Ling" w:date="2018-11-22T11:05:00Z">
        <w:r w:rsidR="00B21F9B">
          <w:rPr>
            <w:noProof/>
            <w:sz w:val="24"/>
            <w:szCs w:val="24"/>
          </w:rPr>
          <w:t>e.g.</w:t>
        </w:r>
      </w:ins>
      <w:ins w:id="196" w:author="Wang Ling" w:date="2018-11-22T11:06:00Z">
        <w:r w:rsidR="00B21F9B">
          <w:rPr>
            <w:noProof/>
            <w:sz w:val="24"/>
            <w:szCs w:val="24"/>
          </w:rPr>
          <w:t>,</w:t>
        </w:r>
      </w:ins>
      <w:ins w:id="197" w:author="Wang Ling" w:date="2018-11-22T11:05:00Z">
        <w:r w:rsidR="00B21F9B">
          <w:rPr>
            <w:noProof/>
            <w:sz w:val="24"/>
            <w:szCs w:val="24"/>
          </w:rPr>
          <w:t xml:space="preserve"> </w:t>
        </w:r>
      </w:ins>
      <w:hyperlink w:anchor="_ENREF_2" w:tooltip="Andreoni, 2001 #1965" w:history="1">
        <w:r w:rsidR="006158A2">
          <w:rPr>
            <w:noProof/>
            <w:sz w:val="24"/>
            <w:szCs w:val="24"/>
          </w:rPr>
          <w:t>Andreoni and Vesterlund, 2001</w:t>
        </w:r>
      </w:hyperlink>
      <w:r w:rsidR="00B656C6">
        <w:rPr>
          <w:noProof/>
          <w:sz w:val="24"/>
          <w:szCs w:val="24"/>
        </w:rPr>
        <w:t xml:space="preserve">; </w:t>
      </w:r>
      <w:hyperlink w:anchor="_ENREF_13" w:tooltip="Charness, 2012 #1964" w:history="1">
        <w:r w:rsidR="006158A2">
          <w:rPr>
            <w:noProof/>
            <w:sz w:val="24"/>
            <w:szCs w:val="24"/>
          </w:rPr>
          <w:t>Charness and Gneezy, 2012</w:t>
        </w:r>
      </w:hyperlink>
      <w:r w:rsidR="00B656C6">
        <w:rPr>
          <w:noProof/>
          <w:sz w:val="24"/>
          <w:szCs w:val="24"/>
        </w:rPr>
        <w:t>)</w:t>
      </w:r>
      <w:r w:rsidR="00B656C6">
        <w:rPr>
          <w:sz w:val="24"/>
          <w:szCs w:val="24"/>
        </w:rPr>
        <w:fldChar w:fldCharType="end"/>
      </w:r>
      <w:ins w:id="198" w:author="Wang Ling" w:date="2018-11-21T20:35:00Z">
        <w:r w:rsidR="00B83C34">
          <w:rPr>
            <w:sz w:val="24"/>
            <w:szCs w:val="24"/>
          </w:rPr>
          <w:t xml:space="preserve">, </w:t>
        </w:r>
      </w:ins>
      <w:ins w:id="199" w:author="Wang Ling" w:date="2018-11-21T20:41:00Z">
        <w:r w:rsidR="00C42173">
          <w:rPr>
            <w:sz w:val="24"/>
            <w:szCs w:val="24"/>
          </w:rPr>
          <w:t>there are few stud</w:t>
        </w:r>
      </w:ins>
      <w:ins w:id="200" w:author="Wang Ling" w:date="2018-11-21T20:42:00Z">
        <w:r w:rsidR="00C42173">
          <w:rPr>
            <w:sz w:val="24"/>
            <w:szCs w:val="24"/>
          </w:rPr>
          <w:t>ies that empirically examine the potential for differen</w:t>
        </w:r>
      </w:ins>
      <w:ins w:id="201" w:author="Wang Ling" w:date="2018-11-21T21:04:00Z">
        <w:r w:rsidR="00203753">
          <w:rPr>
            <w:sz w:val="24"/>
            <w:szCs w:val="24"/>
          </w:rPr>
          <w:t>ces in genetic influence between the sexes</w:t>
        </w:r>
      </w:ins>
      <w:ins w:id="202" w:author="Wang Ling" w:date="2018-11-21T21:05:00Z">
        <w:r w:rsidR="00203753">
          <w:rPr>
            <w:sz w:val="24"/>
            <w:szCs w:val="24"/>
          </w:rPr>
          <w:t>.</w:t>
        </w:r>
      </w:ins>
      <w:ins w:id="203" w:author="Wang Ling" w:date="2018-11-21T20:42:00Z">
        <w:r w:rsidR="00C42173">
          <w:rPr>
            <w:sz w:val="24"/>
            <w:szCs w:val="24"/>
          </w:rPr>
          <w:t xml:space="preserve"> </w:t>
        </w:r>
      </w:ins>
      <w:r w:rsidR="006158A2">
        <w:rPr>
          <w:sz w:val="24"/>
          <w:szCs w:val="24"/>
        </w:rPr>
        <w:fldChar w:fldCharType="begin"/>
      </w:r>
      <w:r w:rsidR="006158A2">
        <w:rPr>
          <w:sz w:val="24"/>
          <w:szCs w:val="24"/>
        </w:rPr>
        <w:instrText xml:space="preserve"> HYPERLINK \l "_ENREF_15" \o "Chew, 2013 #1921" </w:instrText>
      </w:r>
      <w:r w:rsidR="006158A2">
        <w:rPr>
          <w:sz w:val="24"/>
          <w:szCs w:val="24"/>
        </w:rPr>
        <w:fldChar w:fldCharType="separate"/>
      </w:r>
      <w:ins w:id="204" w:author="Wang Ling" w:date="2018-11-21T21:26:00Z">
        <w:r w:rsidR="006158A2">
          <w:rPr>
            <w:sz w:val="24"/>
            <w:szCs w:val="24"/>
          </w:rPr>
          <w:fldChar w:fldCharType="begin"/>
        </w:r>
        <w:r w:rsidR="006158A2">
          <w:rPr>
            <w:sz w:val="24"/>
            <w:szCs w:val="24"/>
          </w:rPr>
          <w:instrText xml:space="preserve"> ADDIN EN.CITE &lt;EndNote&gt;&lt;Cite AuthorYear="1"&gt;&lt;Author&gt;Chew&lt;/Author&gt;&lt;Year&gt;2013&lt;/Year&gt;&lt;RecNum&gt;1921&lt;/RecNum&gt;&lt;DisplayText&gt;Chew et al. (2013)&lt;/DisplayText&gt;&lt;record&gt;&lt;rec-number&gt;1921&lt;/rec-number&gt;&lt;foreign-keys&gt;&lt;key app="EN" db-id="5av2ar2d802ax6earv6xaswcrwtpwerr9rrw"&gt;1921&lt;/key&gt;&lt;/foreign-keys&gt;&lt;ref-type name="Journal Article"&gt;17&lt;/ref-type&gt;&lt;contributors&gt;&lt;authors&gt;&lt;author&gt;Chew, Soo Hong&lt;/author&gt;&lt;author&gt;Ebstein, Richard P&lt;/author&gt;&lt;author&gt;Zhong, Songfa&lt;/author&gt;&lt;/authors&gt;&lt;/contributors&gt;&lt;titles&gt;&lt;title&gt;Sex-hormone genes and gender difference in ultimatum game: Experimental evidence from China and Israel&lt;/title&gt;&lt;secondary-title&gt;Journal of Economic Behavior &amp;amp; Organization&lt;/secondary-title&gt;&lt;/titles&gt;&lt;periodical&gt;&lt;full-title&gt;Journal of Economic Behavior &amp;amp; Organization&lt;/full-title&gt;&lt;/periodical&gt;&lt;pages&gt;28-42&lt;/pages&gt;&lt;volume&gt;90&lt;/volume&gt;&lt;dates&gt;&lt;year&gt;2013&lt;/year&gt;&lt;/dates&gt;&lt;isbn&gt;0167-2681&lt;/isbn&gt;&lt;urls&gt;&lt;/urls&gt;&lt;/record&gt;&lt;/Cite&gt;&lt;/EndNote&gt;</w:instrText>
        </w:r>
        <w:r w:rsidR="006158A2">
          <w:rPr>
            <w:sz w:val="24"/>
            <w:szCs w:val="24"/>
          </w:rPr>
          <w:fldChar w:fldCharType="separate"/>
        </w:r>
        <w:r w:rsidR="006158A2">
          <w:rPr>
            <w:noProof/>
            <w:sz w:val="24"/>
            <w:szCs w:val="24"/>
          </w:rPr>
          <w:t>Chew et al. (2013)</w:t>
        </w:r>
        <w:r w:rsidR="006158A2">
          <w:rPr>
            <w:sz w:val="24"/>
            <w:szCs w:val="24"/>
          </w:rPr>
          <w:fldChar w:fldCharType="end"/>
        </w:r>
      </w:ins>
      <w:r w:rsidR="006158A2">
        <w:rPr>
          <w:sz w:val="24"/>
          <w:szCs w:val="24"/>
        </w:rPr>
        <w:fldChar w:fldCharType="end"/>
      </w:r>
      <w:ins w:id="205" w:author="Wang Ling" w:date="2018-11-21T21:26:00Z">
        <w:r w:rsidR="002E09BB">
          <w:rPr>
            <w:sz w:val="24"/>
            <w:szCs w:val="24"/>
          </w:rPr>
          <w:t xml:space="preserve"> proposed that </w:t>
        </w:r>
        <w:r w:rsidR="002E09BB" w:rsidRPr="006A3A3A">
          <w:rPr>
            <w:sz w:val="24"/>
            <w:szCs w:val="24"/>
          </w:rPr>
          <w:t>sex-hormone genes</w:t>
        </w:r>
        <w:r w:rsidR="002E09BB">
          <w:rPr>
            <w:sz w:val="24"/>
            <w:szCs w:val="24"/>
          </w:rPr>
          <w:t xml:space="preserve"> work differently on ultimatum game between males and female.</w:t>
        </w:r>
      </w:ins>
      <w:ins w:id="206" w:author="Wang Ling" w:date="2018-11-21T21:30:00Z">
        <w:r w:rsidR="002E09BB">
          <w:rPr>
            <w:sz w:val="24"/>
            <w:szCs w:val="24"/>
          </w:rPr>
          <w:t xml:space="preserve"> </w:t>
        </w:r>
      </w:ins>
      <w:ins w:id="207" w:author="Wang Ling" w:date="2018-11-21T22:17:00Z">
        <w:r w:rsidR="008D68E3">
          <w:rPr>
            <w:sz w:val="24"/>
            <w:szCs w:val="24"/>
          </w:rPr>
          <w:t>And t</w:t>
        </w:r>
      </w:ins>
      <w:ins w:id="208" w:author="Wang Ling" w:date="2018-11-21T21:09:00Z">
        <w:r w:rsidR="00203753">
          <w:rPr>
            <w:sz w:val="24"/>
            <w:szCs w:val="24"/>
          </w:rPr>
          <w:t>he same genes may have differe</w:t>
        </w:r>
      </w:ins>
      <w:ins w:id="209" w:author="Wang Ling" w:date="2018-11-21T21:10:00Z">
        <w:r w:rsidR="00203753">
          <w:rPr>
            <w:sz w:val="24"/>
            <w:szCs w:val="24"/>
          </w:rPr>
          <w:t>nce effects for males and females for extraversion and neuroticism</w:t>
        </w:r>
      </w:ins>
      <w:ins w:id="210" w:author="Wang Ling" w:date="2018-11-21T21:25:00Z">
        <w:r w:rsidR="002E09BB">
          <w:rPr>
            <w:sz w:val="24"/>
            <w:szCs w:val="24"/>
          </w:rPr>
          <w:t xml:space="preserve"> </w:t>
        </w:r>
      </w:ins>
      <w:r w:rsidR="00203753">
        <w:rPr>
          <w:sz w:val="24"/>
          <w:szCs w:val="24"/>
        </w:rPr>
        <w:fldChar w:fldCharType="begin"/>
      </w:r>
      <w:r w:rsidR="00203753">
        <w:rPr>
          <w:sz w:val="24"/>
          <w:szCs w:val="24"/>
        </w:rPr>
        <w:instrText xml:space="preserve"> ADDIN EN.CITE &lt;EndNote&gt;&lt;Cite&gt;&lt;Author&gt;Eaves&lt;/Author&gt;&lt;Year&gt;1989&lt;/Year&gt;&lt;RecNum&gt;1962&lt;/RecNum&gt;&lt;DisplayText&gt;(Eaves et al., 1989)&lt;/DisplayText&gt;&lt;record&gt;&lt;rec-number&gt;1962&lt;/rec-number&gt;&lt;foreign-keys&gt;&lt;key app="EN" db-id="5av2ar2d802ax6earv6xaswcrwtpwerr9rrw"&gt;1962&lt;/key&gt;&lt;/foreign-keys&gt;&lt;ref-type name="Book"&gt;6&lt;/ref-type&gt;&lt;contributors&gt;&lt;authors&gt;&lt;author&gt;Eaves, Lindon J&lt;/author&gt;&lt;author&gt;Eysenck, Hans J&lt;/author&gt;&lt;author&gt;Martin, Nicholas G&lt;/author&gt;&lt;/authors&gt;&lt;/contributors&gt;&lt;titles&gt;&lt;title&gt;Genes, culture and personality: An empirical approach&lt;/title&gt;&lt;/titles&gt;&lt;dates&gt;&lt;year&gt;1989&lt;/year&gt;&lt;/dates&gt;&lt;publisher&gt;Academic Press&lt;/publisher&gt;&lt;isbn&gt;0122282906&lt;/isbn&gt;&lt;urls&gt;&lt;/urls&gt;&lt;/record&gt;&lt;/Cite&gt;&lt;/EndNote&gt;</w:instrText>
      </w:r>
      <w:r w:rsidR="00203753">
        <w:rPr>
          <w:sz w:val="24"/>
          <w:szCs w:val="24"/>
        </w:rPr>
        <w:fldChar w:fldCharType="separate"/>
      </w:r>
      <w:r w:rsidR="00203753">
        <w:rPr>
          <w:noProof/>
          <w:sz w:val="24"/>
          <w:szCs w:val="24"/>
        </w:rPr>
        <w:t>(</w:t>
      </w:r>
      <w:hyperlink w:anchor="_ENREF_24" w:tooltip="Eaves, 1989 #1962" w:history="1">
        <w:r w:rsidR="006158A2">
          <w:rPr>
            <w:noProof/>
            <w:sz w:val="24"/>
            <w:szCs w:val="24"/>
          </w:rPr>
          <w:t>Eaves et al., 1989</w:t>
        </w:r>
      </w:hyperlink>
      <w:r w:rsidR="00203753">
        <w:rPr>
          <w:noProof/>
          <w:sz w:val="24"/>
          <w:szCs w:val="24"/>
        </w:rPr>
        <w:t>)</w:t>
      </w:r>
      <w:r w:rsidR="00203753">
        <w:rPr>
          <w:sz w:val="24"/>
          <w:szCs w:val="24"/>
        </w:rPr>
        <w:fldChar w:fldCharType="end"/>
      </w:r>
      <w:ins w:id="211" w:author="Wang Ling" w:date="2018-11-21T21:12:00Z">
        <w:r w:rsidR="006A3A3A">
          <w:rPr>
            <w:sz w:val="24"/>
            <w:szCs w:val="24"/>
          </w:rPr>
          <w:t xml:space="preserve"> and </w:t>
        </w:r>
      </w:ins>
      <w:ins w:id="212" w:author="Wang Ling" w:date="2018-11-21T21:13:00Z">
        <w:r w:rsidR="006A3A3A">
          <w:rPr>
            <w:sz w:val="24"/>
            <w:szCs w:val="24"/>
          </w:rPr>
          <w:t>political preference</w:t>
        </w:r>
      </w:ins>
      <w:ins w:id="213" w:author="Wang Ling" w:date="2018-11-21T21:14:00Z">
        <w:r w:rsidR="006A3A3A">
          <w:rPr>
            <w:sz w:val="24"/>
            <w:szCs w:val="24"/>
          </w:rPr>
          <w:t>s</w:t>
        </w:r>
      </w:ins>
      <w:ins w:id="214" w:author="Wang Ling" w:date="2018-11-21T21:25:00Z">
        <w:r w:rsidR="002E09BB">
          <w:rPr>
            <w:sz w:val="24"/>
            <w:szCs w:val="24"/>
          </w:rPr>
          <w:t xml:space="preserve"> </w:t>
        </w:r>
      </w:ins>
      <w:r w:rsidR="006A3A3A">
        <w:rPr>
          <w:sz w:val="24"/>
          <w:szCs w:val="24"/>
        </w:rPr>
        <w:fldChar w:fldCharType="begin">
          <w:fldData xml:space="preserve">PEVuZE5vdGU+PENpdGU+PEF1dGhvcj5FYnN0ZWluPC9BdXRob3I+PFllYXI+MjAxNTwvWWVhcj48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</w:fldData>
        </w:fldChar>
      </w:r>
      <w:r w:rsidR="006A3A3A">
        <w:rPr>
          <w:sz w:val="24"/>
          <w:szCs w:val="24"/>
        </w:rPr>
        <w:instrText xml:space="preserve"> ADDIN EN.CITE </w:instrText>
      </w:r>
      <w:r w:rsidR="006A3A3A">
        <w:rPr>
          <w:sz w:val="24"/>
          <w:szCs w:val="24"/>
        </w:rPr>
        <w:fldChar w:fldCharType="begin">
          <w:fldData xml:space="preserve">PEVuZE5vdGU+PENpdGU+PEF1dGhvcj5FYnN0ZWluPC9BdXRob3I+PFllYXI+MjAxNTwvWWVhcj48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</w:fldData>
        </w:fldChar>
      </w:r>
      <w:r w:rsidR="006A3A3A">
        <w:rPr>
          <w:sz w:val="24"/>
          <w:szCs w:val="24"/>
        </w:rPr>
        <w:instrText xml:space="preserve"> ADDIN EN.CITE.DATA </w:instrText>
      </w:r>
      <w:r w:rsidR="006A3A3A">
        <w:rPr>
          <w:sz w:val="24"/>
          <w:szCs w:val="24"/>
        </w:rPr>
      </w:r>
      <w:r w:rsidR="006A3A3A">
        <w:rPr>
          <w:sz w:val="24"/>
          <w:szCs w:val="24"/>
        </w:rPr>
        <w:fldChar w:fldCharType="end"/>
      </w:r>
      <w:r w:rsidR="006A3A3A">
        <w:rPr>
          <w:sz w:val="24"/>
          <w:szCs w:val="24"/>
        </w:rPr>
      </w:r>
      <w:r w:rsidR="006A3A3A">
        <w:rPr>
          <w:sz w:val="24"/>
          <w:szCs w:val="24"/>
        </w:rPr>
        <w:fldChar w:fldCharType="separate"/>
      </w:r>
      <w:r w:rsidR="006A3A3A">
        <w:rPr>
          <w:noProof/>
          <w:sz w:val="24"/>
          <w:szCs w:val="24"/>
        </w:rPr>
        <w:t>(</w:t>
      </w:r>
      <w:hyperlink w:anchor="_ENREF_25" w:tooltip="Ebstein, 2015 #1961" w:history="1">
        <w:r w:rsidR="006158A2">
          <w:rPr>
            <w:noProof/>
            <w:sz w:val="24"/>
            <w:szCs w:val="24"/>
          </w:rPr>
          <w:t>Ebstein et al., 2015</w:t>
        </w:r>
      </w:hyperlink>
      <w:r w:rsidR="006A3A3A">
        <w:rPr>
          <w:noProof/>
          <w:sz w:val="24"/>
          <w:szCs w:val="24"/>
        </w:rPr>
        <w:t xml:space="preserve">; </w:t>
      </w:r>
      <w:hyperlink w:anchor="_ENREF_31" w:tooltip="Hatemi, 2009 #1960" w:history="1">
        <w:r w:rsidR="006158A2">
          <w:rPr>
            <w:noProof/>
            <w:sz w:val="24"/>
            <w:szCs w:val="24"/>
          </w:rPr>
          <w:t>Hatemi et al., 2009</w:t>
        </w:r>
      </w:hyperlink>
      <w:r w:rsidR="006A3A3A">
        <w:rPr>
          <w:noProof/>
          <w:sz w:val="24"/>
          <w:szCs w:val="24"/>
        </w:rPr>
        <w:t>)</w:t>
      </w:r>
      <w:r w:rsidR="006A3A3A">
        <w:rPr>
          <w:sz w:val="24"/>
          <w:szCs w:val="24"/>
        </w:rPr>
        <w:fldChar w:fldCharType="end"/>
      </w:r>
      <w:ins w:id="215" w:author="Wang Ling" w:date="2018-11-21T21:20:00Z">
        <w:r w:rsidR="006A3A3A">
          <w:rPr>
            <w:sz w:val="24"/>
            <w:szCs w:val="24"/>
          </w:rPr>
          <w:t>.</w:t>
        </w:r>
      </w:ins>
      <w:ins w:id="216" w:author="Wang Ling" w:date="2018-11-21T21:21:00Z">
        <w:r w:rsidR="006A3A3A">
          <w:rPr>
            <w:sz w:val="24"/>
            <w:szCs w:val="24"/>
          </w:rPr>
          <w:t xml:space="preserve"> </w:t>
        </w:r>
      </w:ins>
      <w:ins w:id="217" w:author="Wang Ling" w:date="2018-11-21T21:43:00Z">
        <w:r w:rsidR="00B656C6">
          <w:rPr>
            <w:sz w:val="24"/>
            <w:szCs w:val="24"/>
          </w:rPr>
          <w:t xml:space="preserve">Our paper adds </w:t>
        </w:r>
      </w:ins>
      <w:ins w:id="218" w:author="Wang Ling" w:date="2018-11-21T21:44:00Z">
        <w:r w:rsidR="00B656C6">
          <w:rPr>
            <w:sz w:val="24"/>
            <w:szCs w:val="24"/>
          </w:rPr>
          <w:t xml:space="preserve">to this strand of works by exploring the </w:t>
        </w:r>
      </w:ins>
      <w:ins w:id="219" w:author="Wang Ling" w:date="2018-11-21T21:46:00Z">
        <w:r w:rsidR="002F560E">
          <w:rPr>
            <w:sz w:val="24"/>
            <w:szCs w:val="24"/>
          </w:rPr>
          <w:t xml:space="preserve">differences in genetic effects on </w:t>
        </w:r>
      </w:ins>
      <w:ins w:id="220" w:author="Wang Ling" w:date="2018-11-21T21:47:00Z">
        <w:r w:rsidR="002F560E">
          <w:rPr>
            <w:sz w:val="24"/>
            <w:szCs w:val="24"/>
          </w:rPr>
          <w:t xml:space="preserve">risk preference, time preference and social preference as well as related behaviors. As far as we know, we </w:t>
        </w:r>
      </w:ins>
      <w:ins w:id="221" w:author="Wang Ling" w:date="2018-11-21T21:48:00Z">
        <w:r w:rsidR="002F560E">
          <w:rPr>
            <w:sz w:val="24"/>
            <w:szCs w:val="24"/>
          </w:rPr>
          <w:t xml:space="preserve">are </w:t>
        </w:r>
      </w:ins>
      <w:ins w:id="222" w:author="Wang Ling" w:date="2018-11-21T21:50:00Z">
        <w:r w:rsidR="002F560E">
          <w:rPr>
            <w:sz w:val="24"/>
            <w:szCs w:val="24"/>
          </w:rPr>
          <w:t xml:space="preserve">among </w:t>
        </w:r>
      </w:ins>
      <w:ins w:id="223" w:author="Wang Ling" w:date="2018-11-21T21:48:00Z">
        <w:r w:rsidR="002F560E">
          <w:rPr>
            <w:sz w:val="24"/>
            <w:szCs w:val="24"/>
          </w:rPr>
          <w:t xml:space="preserve">the first to test </w:t>
        </w:r>
      </w:ins>
      <w:ins w:id="224" w:author="Wang Ling" w:date="2018-11-21T21:52:00Z">
        <w:r w:rsidR="002F560E">
          <w:rPr>
            <w:sz w:val="24"/>
            <w:szCs w:val="24"/>
          </w:rPr>
          <w:t xml:space="preserve">gender difference of genetic influence on </w:t>
        </w:r>
      </w:ins>
      <w:ins w:id="225" w:author="Wang Ling" w:date="2018-11-21T21:54:00Z">
        <w:r w:rsidR="002F560E">
          <w:rPr>
            <w:sz w:val="24"/>
            <w:szCs w:val="24"/>
          </w:rPr>
          <w:t xml:space="preserve">risk preference, time preference </w:t>
        </w:r>
      </w:ins>
      <w:ins w:id="226" w:author="Wang Ling" w:date="2018-11-21T21:55:00Z">
        <w:r w:rsidR="002F560E">
          <w:rPr>
            <w:sz w:val="24"/>
            <w:szCs w:val="24"/>
          </w:rPr>
          <w:t>,</w:t>
        </w:r>
      </w:ins>
      <w:ins w:id="227" w:author="Wang Ling" w:date="2018-11-21T21:54:00Z">
        <w:r w:rsidR="002F560E">
          <w:rPr>
            <w:sz w:val="24"/>
            <w:szCs w:val="24"/>
          </w:rPr>
          <w:t xml:space="preserve"> social preference </w:t>
        </w:r>
      </w:ins>
      <w:ins w:id="228" w:author="Wang Ling" w:date="2018-11-21T21:55:00Z">
        <w:r w:rsidR="002F560E">
          <w:rPr>
            <w:sz w:val="24"/>
            <w:szCs w:val="24"/>
          </w:rPr>
          <w:t>and related behaviors</w:t>
        </w:r>
      </w:ins>
      <w:ins w:id="229" w:author="Wang Ling" w:date="2018-11-21T21:49:00Z">
        <w:r w:rsidR="002F560E">
          <w:rPr>
            <w:sz w:val="24"/>
            <w:szCs w:val="24"/>
          </w:rPr>
          <w:t>.</w:t>
        </w:r>
      </w:ins>
      <w:del w:id="230" w:author="Wang Ling" w:date="2018-11-21T21:26:00Z">
        <w:r w:rsidR="006A3A3A" w:rsidDel="002E09BB">
          <w:rPr>
            <w:sz w:val="24"/>
            <w:szCs w:val="24"/>
          </w:rPr>
          <w:fldChar w:fldCharType="begin"/>
        </w:r>
        <w:r w:rsidR="006A3A3A" w:rsidDel="002E09BB">
          <w:rPr>
            <w:sz w:val="24"/>
            <w:szCs w:val="24"/>
          </w:rPr>
          <w:delInstrText xml:space="preserve"> HYPERLINK \l "_ENREF_13" \o "Chew, 2013 #1921" </w:delInstrText>
        </w:r>
        <w:r w:rsidR="006A3A3A" w:rsidDel="002E09BB">
          <w:rPr>
            <w:sz w:val="24"/>
            <w:szCs w:val="24"/>
          </w:rPr>
          <w:fldChar w:fldCharType="separate"/>
        </w:r>
        <w:r w:rsidR="006A3A3A" w:rsidDel="002E09BB">
          <w:rPr>
            <w:sz w:val="24"/>
            <w:szCs w:val="24"/>
          </w:rPr>
          <w:fldChar w:fldCharType="begin"/>
        </w:r>
        <w:r w:rsidR="006A3A3A" w:rsidDel="002E09BB">
          <w:rPr>
            <w:sz w:val="24"/>
            <w:szCs w:val="24"/>
          </w:rPr>
          <w:delInstrText xml:space="preserve"> ADDIN EN.CITE &lt;EndNote&gt;&lt;Cite AuthorYear="1"&gt;&lt;Author&gt;Chew&lt;/Author&gt;&lt;Year&gt;2013&lt;/Year&gt;&lt;RecNum&gt;1921&lt;/RecNum&gt;&lt;DisplayText&gt;Chew et al. (2013)&lt;/DisplayText&gt;&lt;record&gt;&lt;rec-number&gt;1921&lt;/rec-number&gt;&lt;foreign-keys&gt;&lt;key app="EN" db-id="5av2ar2d802ax6earv6xaswcrwtpwerr9rrw"&gt;1921&lt;/key&gt;&lt;/foreign-keys&gt;&lt;ref-type name="Journal Article"&gt;17&lt;/ref-type&gt;&lt;contributors&gt;&lt;authors&gt;&lt;author&gt;Chew, Soo Hong&lt;/author&gt;&lt;author&gt;Ebstein, Richard P&lt;/author&gt;&lt;author&gt;Zhong, Songfa&lt;/author&gt;&lt;/authors&gt;&lt;/contributors&gt;&lt;titles&gt;&lt;title&gt;Sex-hormone genes and gender difference in ultimatum game: Experimental evidence from China and Israel&lt;/title&gt;&lt;secondary-title&gt;Journal of Economic Behavior &amp;amp; Organization&lt;/secondary-title&gt;&lt;/titles&gt;&lt;periodical&gt;&lt;full-title&gt;Journal of Economic Behavior &amp;amp; Organization&lt;/full-title&gt;&lt;/periodical&gt;&lt;pages&gt;28-42&lt;/pages&gt;&lt;volume&gt;90&lt;/volume&gt;&lt;dates&gt;&lt;year&gt;2013&lt;/year&gt;&lt;/dates&gt;&lt;isbn&gt;0167-2681&lt;/isbn&gt;&lt;urls&gt;&lt;/urls&gt;&lt;/record&gt;&lt;/Cite&gt;&lt;/EndNote&gt;</w:delInstrText>
        </w:r>
        <w:r w:rsidR="006A3A3A" w:rsidDel="002E09BB">
          <w:rPr>
            <w:sz w:val="24"/>
            <w:szCs w:val="24"/>
          </w:rPr>
          <w:fldChar w:fldCharType="separate"/>
        </w:r>
        <w:r w:rsidR="006A3A3A" w:rsidDel="002E09BB">
          <w:rPr>
            <w:noProof/>
            <w:sz w:val="24"/>
            <w:szCs w:val="24"/>
          </w:rPr>
          <w:delText>Chew et al. (2013)</w:delText>
        </w:r>
        <w:r w:rsidR="006A3A3A" w:rsidDel="002E09BB">
          <w:rPr>
            <w:sz w:val="24"/>
            <w:szCs w:val="24"/>
          </w:rPr>
          <w:fldChar w:fldCharType="end"/>
        </w:r>
        <w:r w:rsidR="006A3A3A" w:rsidDel="002E09BB">
          <w:rPr>
            <w:sz w:val="24"/>
            <w:szCs w:val="24"/>
          </w:rPr>
          <w:fldChar w:fldCharType="end"/>
        </w:r>
      </w:del>
      <w:ins w:id="231" w:author="Wang Ling" w:date="2018-11-21T21:14:00Z">
        <w:r w:rsidR="006A3A3A">
          <w:rPr>
            <w:sz w:val="24"/>
            <w:szCs w:val="24"/>
          </w:rPr>
          <w:t xml:space="preserve"> </w:t>
        </w:r>
      </w:ins>
    </w:p>
    <w:p w14:paraId="78DA0F45" w14:textId="5FA48ACC" w:rsidR="0013219A" w:rsidRDefault="00203F8B" w:rsidP="00EF6440">
      <w:pPr>
        <w:spacing w:beforeLines="50" w:before="156" w:afterLines="50" w:after="156" w:line="360" w:lineRule="auto"/>
        <w:rPr>
          <w:sz w:val="24"/>
          <w:szCs w:val="24"/>
        </w:rPr>
      </w:pPr>
      <w:r w:rsidRPr="00F77500">
        <w:rPr>
          <w:sz w:val="24"/>
          <w:szCs w:val="24"/>
        </w:rPr>
        <w:t>The rest of this paper is structured as follows</w:t>
      </w:r>
      <w:r w:rsidR="00AB0E7F">
        <w:rPr>
          <w:rFonts w:hint="eastAsia"/>
          <w:sz w:val="24"/>
          <w:szCs w:val="24"/>
        </w:rPr>
        <w:t>;</w:t>
      </w:r>
      <w:r w:rsidRPr="00F77500">
        <w:rPr>
          <w:sz w:val="24"/>
          <w:szCs w:val="24"/>
        </w:rPr>
        <w:t xml:space="preserve"> Section </w:t>
      </w:r>
      <w:r w:rsidR="00AB0E7F">
        <w:rPr>
          <w:sz w:val="24"/>
          <w:szCs w:val="24"/>
        </w:rPr>
        <w:t>2</w:t>
      </w:r>
      <w:r w:rsidRPr="00F77500">
        <w:rPr>
          <w:sz w:val="24"/>
          <w:szCs w:val="24"/>
        </w:rPr>
        <w:t xml:space="preserve"> explains the definitions and sources of the main variables; </w:t>
      </w:r>
      <w:r w:rsidR="00AB0E7F">
        <w:rPr>
          <w:sz w:val="24"/>
          <w:szCs w:val="24"/>
        </w:rPr>
        <w:t>Section 3</w:t>
      </w:r>
      <w:r w:rsidR="0023068A">
        <w:rPr>
          <w:sz w:val="24"/>
          <w:szCs w:val="24"/>
        </w:rPr>
        <w:t xml:space="preserve"> explains the</w:t>
      </w:r>
      <w:r w:rsidR="00AB0E7F">
        <w:rPr>
          <w:sz w:val="24"/>
          <w:szCs w:val="24"/>
        </w:rPr>
        <w:t xml:space="preserve"> </w:t>
      </w:r>
      <w:r w:rsidR="0023068A">
        <w:rPr>
          <w:sz w:val="24"/>
          <w:szCs w:val="24"/>
        </w:rPr>
        <w:t>empirical</w:t>
      </w:r>
      <w:r w:rsidR="00A261C2">
        <w:rPr>
          <w:sz w:val="24"/>
          <w:szCs w:val="24"/>
        </w:rPr>
        <w:t xml:space="preserve"> approach</w:t>
      </w:r>
      <w:r w:rsidR="0023068A">
        <w:rPr>
          <w:sz w:val="24"/>
          <w:szCs w:val="24"/>
        </w:rPr>
        <w:t xml:space="preserve"> and </w:t>
      </w:r>
      <w:r w:rsidR="0023068A">
        <w:rPr>
          <w:sz w:val="24"/>
          <w:szCs w:val="24"/>
        </w:rPr>
        <w:lastRenderedPageBreak/>
        <w:t>identification strategy</w:t>
      </w:r>
      <w:r w:rsidR="0008039C">
        <w:rPr>
          <w:sz w:val="24"/>
          <w:szCs w:val="24"/>
        </w:rPr>
        <w:t>;</w:t>
      </w:r>
      <w:r w:rsidR="00AB0E7F">
        <w:rPr>
          <w:sz w:val="24"/>
          <w:szCs w:val="24"/>
        </w:rPr>
        <w:t xml:space="preserve"> </w:t>
      </w:r>
      <w:del w:id="232" w:author="Wang Ling" w:date="2018-11-20T21:15:00Z">
        <w:r w:rsidRPr="00F77500" w:rsidDel="001855EA">
          <w:rPr>
            <w:sz w:val="24"/>
            <w:szCs w:val="24"/>
          </w:rPr>
          <w:delText xml:space="preserve">In </w:delText>
        </w:r>
      </w:del>
      <w:del w:id="233" w:author="Wang Ling" w:date="2018-11-20T15:05:00Z">
        <w:r w:rsidRPr="00F77500" w:rsidDel="0017493C">
          <w:rPr>
            <w:sz w:val="24"/>
            <w:szCs w:val="24"/>
          </w:rPr>
          <w:delText xml:space="preserve">Section </w:delText>
        </w:r>
      </w:del>
      <w:ins w:id="234" w:author="Wang Ling" w:date="2018-11-20T21:15:00Z">
        <w:r w:rsidR="001855EA">
          <w:rPr>
            <w:sz w:val="24"/>
            <w:szCs w:val="24"/>
          </w:rPr>
          <w:t>S</w:t>
        </w:r>
      </w:ins>
      <w:ins w:id="235" w:author="Wang Ling" w:date="2018-11-20T15:05:00Z">
        <w:r w:rsidR="0017493C" w:rsidRPr="00F77500">
          <w:rPr>
            <w:sz w:val="24"/>
            <w:szCs w:val="24"/>
          </w:rPr>
          <w:t xml:space="preserve">ection </w:t>
        </w:r>
      </w:ins>
      <w:r w:rsidR="00AB0E7F">
        <w:rPr>
          <w:sz w:val="24"/>
          <w:szCs w:val="24"/>
        </w:rPr>
        <w:t>4</w:t>
      </w:r>
      <w:ins w:id="236" w:author="Wang Ling" w:date="2018-11-20T21:15:00Z">
        <w:r w:rsidR="001855EA">
          <w:rPr>
            <w:sz w:val="24"/>
            <w:szCs w:val="24"/>
          </w:rPr>
          <w:t xml:space="preserve"> shows the empirical results</w:t>
        </w:r>
      </w:ins>
      <w:del w:id="237" w:author="Wang Ling" w:date="2018-11-20T21:15:00Z">
        <w:r w:rsidRPr="00F77500" w:rsidDel="001855EA">
          <w:rPr>
            <w:sz w:val="24"/>
            <w:szCs w:val="24"/>
          </w:rPr>
          <w:delText xml:space="preserve">, </w:delText>
        </w:r>
        <w:r w:rsidR="0013219A" w:rsidDel="001855EA">
          <w:rPr>
            <w:sz w:val="24"/>
            <w:szCs w:val="24"/>
          </w:rPr>
          <w:delText>w</w:delText>
        </w:r>
        <w:r w:rsidRPr="00F77500" w:rsidDel="001855EA">
          <w:rPr>
            <w:sz w:val="24"/>
            <w:szCs w:val="24"/>
          </w:rPr>
          <w:delText>e explore the effect of genetic distance on variation in preferences and behaviors</w:delText>
        </w:r>
        <w:r w:rsidR="00AB0E7F" w:rsidDel="001855EA">
          <w:rPr>
            <w:sz w:val="24"/>
            <w:szCs w:val="24"/>
          </w:rPr>
          <w:delText xml:space="preserve">; </w:delText>
        </w:r>
      </w:del>
      <w:ins w:id="238" w:author="Wang Ling" w:date="2018-11-20T15:06:00Z">
        <w:r w:rsidR="0017493C">
          <w:rPr>
            <w:sz w:val="24"/>
            <w:szCs w:val="24"/>
          </w:rPr>
          <w:t xml:space="preserve">; </w:t>
        </w:r>
      </w:ins>
      <w:r w:rsidRPr="00F77500">
        <w:rPr>
          <w:sz w:val="24"/>
          <w:szCs w:val="24"/>
        </w:rPr>
        <w:t xml:space="preserve">Section </w:t>
      </w:r>
      <w:del w:id="239" w:author="Wang Ling" w:date="2018-11-20T15:05:00Z">
        <w:r w:rsidR="00AB0E7F" w:rsidDel="0017493C">
          <w:rPr>
            <w:sz w:val="24"/>
            <w:szCs w:val="24"/>
          </w:rPr>
          <w:delText>5</w:delText>
        </w:r>
        <w:r w:rsidRPr="00F77500" w:rsidDel="0017493C">
          <w:rPr>
            <w:sz w:val="24"/>
            <w:szCs w:val="24"/>
          </w:rPr>
          <w:delText xml:space="preserve"> </w:delText>
        </w:r>
      </w:del>
      <w:ins w:id="240" w:author="Wang Ling" w:date="2018-11-22T10:27:00Z">
        <w:r w:rsidR="006902DE">
          <w:rPr>
            <w:sz w:val="24"/>
            <w:szCs w:val="24"/>
          </w:rPr>
          <w:t>5</w:t>
        </w:r>
      </w:ins>
      <w:ins w:id="241" w:author="Wang Ling" w:date="2018-11-20T15:05:00Z">
        <w:r w:rsidR="0017493C" w:rsidRPr="00F77500">
          <w:rPr>
            <w:sz w:val="24"/>
            <w:szCs w:val="24"/>
          </w:rPr>
          <w:t xml:space="preserve"> </w:t>
        </w:r>
      </w:ins>
      <w:r w:rsidRPr="00F77500">
        <w:rPr>
          <w:sz w:val="24"/>
          <w:szCs w:val="24"/>
        </w:rPr>
        <w:t>concludes.</w:t>
      </w:r>
    </w:p>
    <w:p w14:paraId="245CEF50" w14:textId="77777777" w:rsidR="004E39E9" w:rsidRPr="00266837" w:rsidRDefault="004E39E9" w:rsidP="00EF6440">
      <w:pPr>
        <w:spacing w:beforeLines="50" w:before="156" w:afterLines="50" w:after="156" w:line="360" w:lineRule="auto"/>
        <w:rPr>
          <w:sz w:val="24"/>
          <w:szCs w:val="24"/>
        </w:rPr>
      </w:pPr>
    </w:p>
    <w:p w14:paraId="6088B357" w14:textId="576F144F" w:rsidR="00203F8B" w:rsidRPr="00F77500" w:rsidRDefault="00C83163" w:rsidP="00EF6440">
      <w:pPr>
        <w:spacing w:beforeLines="50" w:before="156" w:afterLines="50" w:after="156" w:line="360" w:lineRule="auto"/>
        <w:rPr>
          <w:b/>
          <w:sz w:val="24"/>
          <w:szCs w:val="24"/>
        </w:rPr>
      </w:pPr>
      <w:r>
        <w:rPr>
          <w:b/>
          <w:sz w:val="24"/>
          <w:szCs w:val="24"/>
        </w:rPr>
        <w:t xml:space="preserve">2. </w:t>
      </w:r>
      <w:r w:rsidR="00203F8B" w:rsidRPr="00F77500">
        <w:rPr>
          <w:b/>
          <w:sz w:val="24"/>
          <w:szCs w:val="24"/>
        </w:rPr>
        <w:t>Data and Variables</w:t>
      </w:r>
    </w:p>
    <w:p w14:paraId="7754F262" w14:textId="52CC73B1" w:rsidR="00203F8B" w:rsidRPr="00FC189B" w:rsidRDefault="00C83163" w:rsidP="00EF6440">
      <w:pPr>
        <w:spacing w:beforeLines="50" w:before="156" w:afterLines="50" w:after="156" w:line="360" w:lineRule="auto"/>
        <w:rPr>
          <w:i/>
          <w:sz w:val="24"/>
          <w:szCs w:val="24"/>
        </w:rPr>
      </w:pPr>
      <w:r w:rsidRPr="00FC189B">
        <w:rPr>
          <w:i/>
          <w:sz w:val="24"/>
          <w:szCs w:val="24"/>
        </w:rPr>
        <w:t>2.1</w:t>
      </w:r>
      <w:r w:rsidR="000B1B76">
        <w:rPr>
          <w:i/>
          <w:sz w:val="24"/>
          <w:szCs w:val="24"/>
        </w:rPr>
        <w:t>.</w:t>
      </w:r>
      <w:r w:rsidRPr="00FC189B">
        <w:rPr>
          <w:i/>
          <w:sz w:val="24"/>
          <w:szCs w:val="24"/>
        </w:rPr>
        <w:t xml:space="preserve"> </w:t>
      </w:r>
      <w:r w:rsidR="00203F8B" w:rsidRPr="00FC189B">
        <w:rPr>
          <w:i/>
          <w:sz w:val="24"/>
          <w:szCs w:val="24"/>
        </w:rPr>
        <w:t>Genetic distance</w:t>
      </w:r>
    </w:p>
    <w:p w14:paraId="10E39B61" w14:textId="57BBB2BB" w:rsidR="00203F8B" w:rsidRPr="00F77500" w:rsidRDefault="00203F8B" w:rsidP="005B16B8">
      <w:pPr>
        <w:autoSpaceDE w:val="0"/>
        <w:autoSpaceDN w:val="0"/>
        <w:adjustRightInd w:val="0"/>
        <w:spacing w:beforeLines="50" w:before="156" w:afterLines="50" w:after="156" w:line="360" w:lineRule="auto"/>
        <w:rPr>
          <w:sz w:val="24"/>
          <w:szCs w:val="24"/>
        </w:rPr>
      </w:pPr>
      <w:r w:rsidRPr="00F77500">
        <w:rPr>
          <w:sz w:val="24"/>
          <w:szCs w:val="24"/>
        </w:rPr>
        <w:t>Genetic distance is the degree of genetic difference</w:t>
      </w:r>
      <w:r w:rsidR="006C4D70" w:rsidRPr="00F77500">
        <w:rPr>
          <w:sz w:val="24"/>
          <w:szCs w:val="24"/>
        </w:rPr>
        <w:t>s between a pair of populations</w:t>
      </w:r>
      <w:r w:rsidRPr="00F77500">
        <w:rPr>
          <w:sz w:val="24"/>
          <w:szCs w:val="24"/>
        </w:rPr>
        <w:t xml:space="preserve"> </w:t>
      </w:r>
      <w:r w:rsidR="000F4D32">
        <w:rPr>
          <w:sz w:val="24"/>
          <w:szCs w:val="24"/>
        </w:rPr>
        <w:fldChar w:fldCharType="begin"/>
      </w:r>
      <w:r w:rsidR="000F4D32">
        <w:rPr>
          <w:sz w:val="24"/>
          <w:szCs w:val="24"/>
        </w:rPr>
        <w:instrText xml:space="preserve"> ADDIN EN.CITE &lt;EndNote&gt;&lt;Cite&gt;&lt;Author&gt;Nei&lt;/Author&gt;&lt;Year&gt;1978&lt;/Year&gt;&lt;RecNum&gt;1879&lt;/RecNum&gt;&lt;DisplayText&gt;(Nei, 1978)&lt;/DisplayText&gt;&lt;record&gt;&lt;rec-number&gt;1879&lt;/rec-number&gt;&lt;foreign-keys&gt;&lt;key app="EN" db-id="5av2ar2d802ax6earv6xaswcrwtpwerr9rrw"&gt;1879&lt;/key&gt;&lt;/foreign-keys&gt;&lt;ref-type name="Journal Article"&gt;17&lt;/ref-type&gt;&lt;contributors&gt;&lt;authors&gt;&lt;author&gt;Nei, Masatoshi&lt;/author&gt;&lt;/authors&gt;&lt;/contributors&gt;&lt;titles&gt;&lt;title&gt;The theory of genetic distance and evolution of human races&lt;/title&gt;&lt;secondary-title&gt;Japanese Journal of Human Genetics&lt;/secondary-title&gt;&lt;/titles&gt;&lt;periodical&gt;&lt;full-title&gt;Japanese Journal of Human Genetics&lt;/full-title&gt;&lt;/periodical&gt;&lt;pages&gt;341-369&lt;/pages&gt;&lt;volume&gt;23&lt;/volume&gt;&lt;number&gt;4&lt;/number&gt;&lt;dates&gt;&lt;year&gt;1978&lt;/year&gt;&lt;/dates&gt;&lt;isbn&gt;0021-5074&lt;/isbn&gt;&lt;urls&gt;&lt;/urls&gt;&lt;/record&gt;&lt;/Cite&gt;&lt;/EndNote&gt;</w:instrText>
      </w:r>
      <w:r w:rsidR="000F4D32">
        <w:rPr>
          <w:sz w:val="24"/>
          <w:szCs w:val="24"/>
        </w:rPr>
        <w:fldChar w:fldCharType="separate"/>
      </w:r>
      <w:r w:rsidR="000F4D32">
        <w:rPr>
          <w:noProof/>
          <w:sz w:val="24"/>
          <w:szCs w:val="24"/>
        </w:rPr>
        <w:t>(</w:t>
      </w:r>
      <w:hyperlink w:anchor="_ENREF_40" w:tooltip="Nei, 1978 #1879" w:history="1">
        <w:r w:rsidR="006158A2">
          <w:rPr>
            <w:noProof/>
            <w:sz w:val="24"/>
            <w:szCs w:val="24"/>
          </w:rPr>
          <w:t>Nei, 1978</w:t>
        </w:r>
      </w:hyperlink>
      <w:r w:rsidR="000F4D32">
        <w:rPr>
          <w:noProof/>
          <w:sz w:val="24"/>
          <w:szCs w:val="24"/>
        </w:rPr>
        <w:t>)</w:t>
      </w:r>
      <w:r w:rsidR="000F4D32">
        <w:rPr>
          <w:sz w:val="24"/>
          <w:szCs w:val="24"/>
        </w:rPr>
        <w:fldChar w:fldCharType="end"/>
      </w:r>
      <w:r w:rsidRPr="00F77500">
        <w:rPr>
          <w:sz w:val="24"/>
          <w:szCs w:val="24"/>
        </w:rPr>
        <w:t xml:space="preserve">. It is a measure of variation in gene frequencies </w:t>
      </w:r>
      <w:r w:rsidRPr="00F77500">
        <w:rPr>
          <w:kern w:val="0"/>
          <w:sz w:val="24"/>
          <w:szCs w:val="24"/>
        </w:rPr>
        <w:t>among subdivisions (or populations)</w:t>
      </w:r>
      <w:r w:rsidRPr="00F77500">
        <w:rPr>
          <w:sz w:val="24"/>
          <w:szCs w:val="24"/>
        </w:rPr>
        <w:t>.</w:t>
      </w:r>
      <w:r w:rsidR="00DF1634" w:rsidRPr="00DF1634">
        <w:rPr>
          <w:sz w:val="24"/>
          <w:szCs w:val="24"/>
        </w:rPr>
        <w:t xml:space="preserve"> </w:t>
      </w:r>
      <w:r w:rsidR="00DF1634">
        <w:rPr>
          <w:sz w:val="24"/>
          <w:szCs w:val="24"/>
        </w:rPr>
        <w:t xml:space="preserve">Suppose that some specific genes determine </w:t>
      </w:r>
      <w:del w:id="242" w:author="Wang Ling" w:date="2018-11-21T10:14:00Z">
        <w:r w:rsidR="00DF1634" w:rsidDel="00272352">
          <w:rPr>
            <w:rFonts w:hint="eastAsia"/>
            <w:sz w:val="24"/>
            <w:szCs w:val="24"/>
          </w:rPr>
          <w:delText>human traits</w:delText>
        </w:r>
      </w:del>
      <w:ins w:id="243" w:author="Wang Ling" w:date="2018-11-21T10:14:00Z">
        <w:r w:rsidR="00272352">
          <w:rPr>
            <w:rFonts w:hint="eastAsia"/>
            <w:sz w:val="24"/>
            <w:szCs w:val="24"/>
          </w:rPr>
          <w:t>p</w:t>
        </w:r>
        <w:r w:rsidR="00272352">
          <w:rPr>
            <w:sz w:val="24"/>
            <w:szCs w:val="24"/>
          </w:rPr>
          <w:t>refe</w:t>
        </w:r>
      </w:ins>
      <w:ins w:id="244" w:author="Wang Ling" w:date="2018-11-21T10:15:00Z">
        <w:r w:rsidR="00272352">
          <w:rPr>
            <w:sz w:val="24"/>
            <w:szCs w:val="24"/>
          </w:rPr>
          <w:t>rences and behaviors</w:t>
        </w:r>
      </w:ins>
      <w:r w:rsidR="00DF1634">
        <w:rPr>
          <w:sz w:val="24"/>
          <w:szCs w:val="24"/>
        </w:rPr>
        <w:t xml:space="preserve">, the allele frequencies of causal genes should be positive or negative correlated with the corresponding </w:t>
      </w:r>
      <w:del w:id="245" w:author="Wang Ling" w:date="2018-11-21T10:19:00Z">
        <w:r w:rsidR="00DF1634" w:rsidDel="00272352">
          <w:rPr>
            <w:sz w:val="24"/>
            <w:szCs w:val="24"/>
          </w:rPr>
          <w:delText>human traits</w:delText>
        </w:r>
      </w:del>
      <w:ins w:id="246" w:author="Wang Ling" w:date="2018-11-21T10:19:00Z">
        <w:r w:rsidR="00272352">
          <w:rPr>
            <w:sz w:val="24"/>
            <w:szCs w:val="24"/>
          </w:rPr>
          <w:t>preferences and behaviors</w:t>
        </w:r>
      </w:ins>
      <w:r w:rsidR="00DF1634">
        <w:rPr>
          <w:sz w:val="24"/>
          <w:szCs w:val="24"/>
        </w:rPr>
        <w:t xml:space="preserve">. And thus the variation in gene frequencies should </w:t>
      </w:r>
      <w:del w:id="247" w:author="Wang Ling" w:date="2018-11-20T22:13:00Z">
        <w:r w:rsidR="00DF1634" w:rsidDel="00F65C9A">
          <w:rPr>
            <w:sz w:val="24"/>
            <w:szCs w:val="24"/>
          </w:rPr>
          <w:delText xml:space="preserve">has </w:delText>
        </w:r>
      </w:del>
      <w:ins w:id="248" w:author="Wang Ling" w:date="2018-11-20T22:13:00Z">
        <w:r w:rsidR="00F65C9A">
          <w:rPr>
            <w:sz w:val="24"/>
            <w:szCs w:val="24"/>
          </w:rPr>
          <w:t xml:space="preserve">have </w:t>
        </w:r>
      </w:ins>
      <w:r w:rsidR="00DF1634">
        <w:rPr>
          <w:sz w:val="24"/>
          <w:szCs w:val="24"/>
        </w:rPr>
        <w:t xml:space="preserve">a positive effect on absolute differences in corresponding </w:t>
      </w:r>
      <w:del w:id="249" w:author="Wang Ling" w:date="2018-11-21T10:19:00Z">
        <w:r w:rsidR="00DF1634" w:rsidDel="00272352">
          <w:rPr>
            <w:sz w:val="24"/>
            <w:szCs w:val="24"/>
          </w:rPr>
          <w:delText>human traits</w:delText>
        </w:r>
      </w:del>
      <w:ins w:id="250" w:author="Wang Ling" w:date="2018-11-21T10:19:00Z">
        <w:r w:rsidR="00272352">
          <w:rPr>
            <w:sz w:val="24"/>
            <w:szCs w:val="24"/>
          </w:rPr>
          <w:t>preferences and behaviors</w:t>
        </w:r>
      </w:ins>
      <w:r w:rsidR="00DF1634">
        <w:rPr>
          <w:sz w:val="24"/>
          <w:szCs w:val="24"/>
        </w:rPr>
        <w:t xml:space="preserve">. </w:t>
      </w:r>
      <w:r w:rsidR="003B0B14">
        <w:rPr>
          <w:sz w:val="24"/>
          <w:szCs w:val="24"/>
        </w:rPr>
        <w:t>To</w:t>
      </w:r>
      <w:r w:rsidR="002658D9">
        <w:rPr>
          <w:sz w:val="24"/>
          <w:szCs w:val="24"/>
        </w:rPr>
        <w:t xml:space="preserve"> </w:t>
      </w:r>
      <w:r w:rsidR="003B0B14">
        <w:rPr>
          <w:sz w:val="24"/>
          <w:szCs w:val="24"/>
        </w:rPr>
        <w:t xml:space="preserve">capture the variation of causal genes determining </w:t>
      </w:r>
      <w:del w:id="251" w:author="Wang Ling" w:date="2018-11-20T10:02:00Z">
        <w:r w:rsidR="003B0B14" w:rsidDel="00196916">
          <w:rPr>
            <w:sz w:val="24"/>
            <w:szCs w:val="24"/>
          </w:rPr>
          <w:delText>economic preference</w:delText>
        </w:r>
      </w:del>
      <w:ins w:id="252" w:author="Wang Ling" w:date="2018-11-20T10:02:00Z">
        <w:r w:rsidR="00196916">
          <w:rPr>
            <w:sz w:val="24"/>
            <w:szCs w:val="24"/>
          </w:rPr>
          <w:t>preference</w:t>
        </w:r>
      </w:ins>
      <w:r w:rsidR="003B0B14">
        <w:rPr>
          <w:sz w:val="24"/>
          <w:szCs w:val="24"/>
        </w:rPr>
        <w:t>s and behaviors across populations, we use the</w:t>
      </w:r>
      <w:r w:rsidR="003B0B14" w:rsidRPr="00CA4B5E">
        <w:rPr>
          <w:sz w:val="24"/>
          <w:szCs w:val="24"/>
        </w:rPr>
        <w:t xml:space="preserve"> allele frequencies of Gm haplotype</w:t>
      </w:r>
      <w:r w:rsidR="00F4238F">
        <w:rPr>
          <w:sz w:val="24"/>
          <w:szCs w:val="24"/>
        </w:rPr>
        <w:t xml:space="preserve"> </w:t>
      </w:r>
      <w:r w:rsidR="003B0B14" w:rsidRPr="00CA4B5E">
        <w:rPr>
          <w:sz w:val="24"/>
          <w:szCs w:val="24"/>
        </w:rPr>
        <w:t>to calculate the genetic distance.</w:t>
      </w:r>
      <w:r w:rsidR="005F761B" w:rsidRPr="005F761B">
        <w:rPr>
          <w:sz w:val="24"/>
          <w:szCs w:val="24"/>
        </w:rPr>
        <w:t xml:space="preserve"> </w:t>
      </w:r>
      <w:r w:rsidR="005F761B" w:rsidRPr="00CA4B5E">
        <w:rPr>
          <w:sz w:val="24"/>
          <w:szCs w:val="24"/>
        </w:rPr>
        <w:t xml:space="preserve">The Gm allotypes of human immunoglobulins are inherited differences located on the heavy chains of immunoglobulin G </w:t>
      </w:r>
      <w:r w:rsidR="005F761B" w:rsidRPr="00CA4B5E">
        <w:rPr>
          <w:sz w:val="24"/>
          <w:szCs w:val="24"/>
        </w:rPr>
        <w:fldChar w:fldCharType="begin"/>
      </w:r>
      <w:r w:rsidR="005F761B" w:rsidRPr="00CA4B5E">
        <w:rPr>
          <w:rFonts w:hint="eastAsia"/>
          <w:sz w:val="24"/>
          <w:szCs w:val="24"/>
        </w:rPr>
        <w:instrText xml:space="preserve"> ADDIN EN.CITE &lt;EndNote&gt;&lt;Cite&gt;&lt;Author&gt;Callegari</w:instrText>
      </w:r>
      <w:r w:rsidR="005F761B" w:rsidRPr="00CA4B5E">
        <w:rPr>
          <w:rFonts w:hint="eastAsia"/>
          <w:sz w:val="24"/>
          <w:szCs w:val="24"/>
        </w:rPr>
        <w:instrText>‐</w:instrText>
      </w:r>
      <w:r w:rsidR="005F761B" w:rsidRPr="00CA4B5E">
        <w:rPr>
          <w:rFonts w:hint="eastAsia"/>
          <w:sz w:val="24"/>
          <w:szCs w:val="24"/>
        </w:rPr>
        <w:instrText>Jacques&lt;/Author&gt;&lt;Year&gt;1993&lt;/Year&gt;&lt;RecNum&gt;1918&lt;/RecNum&gt;&lt;DisplayText&gt;(Callegari</w:instrText>
      </w:r>
      <w:r w:rsidR="005F761B" w:rsidRPr="00CA4B5E">
        <w:rPr>
          <w:rFonts w:hint="eastAsia"/>
          <w:sz w:val="24"/>
          <w:szCs w:val="24"/>
        </w:rPr>
        <w:instrText>‐</w:instrText>
      </w:r>
      <w:r w:rsidR="005F761B" w:rsidRPr="00CA4B5E">
        <w:rPr>
          <w:rFonts w:hint="eastAsia"/>
          <w:sz w:val="24"/>
          <w:szCs w:val="24"/>
        </w:rPr>
        <w:instrText>Jacques et al., 1993)&lt;/DisplayText&gt;&lt;record&gt;&lt;rec-number&gt;1918&lt;/rec-number&gt;&lt;foreign-keys&gt;&lt;key app="EN" db-id="5av2ar2d802ax6earv6xaswcrwtpwerr9rrw"&gt;1918&lt;/key&gt;&lt;/foreign-keys&gt;&lt;ref-type name="Journal Article"&gt;17&lt;/ref-type&gt;&lt;contributors&gt;&lt;authors&gt;&lt;author&gt;Callegari</w:instrText>
      </w:r>
      <w:r w:rsidR="005F761B" w:rsidRPr="00CA4B5E">
        <w:rPr>
          <w:rFonts w:hint="eastAsia"/>
          <w:sz w:val="24"/>
          <w:szCs w:val="24"/>
        </w:rPr>
        <w:instrText>‐</w:instrText>
      </w:r>
      <w:r w:rsidR="005F761B" w:rsidRPr="00CA4B5E">
        <w:rPr>
          <w:rFonts w:hint="eastAsia"/>
          <w:sz w:val="24"/>
          <w:szCs w:val="24"/>
        </w:rPr>
        <w:instrText>Jacques, Sidia M&lt;/author&gt;&lt;author&gt;Salzano, Francisco M&lt;/author&gt;&lt;author&gt;Constans, Jacques&lt;/author&gt;&lt;author&gt;Maurieres, Pierre&lt;/auth</w:instrText>
      </w:r>
      <w:r w:rsidR="005F761B" w:rsidRPr="00CA4B5E">
        <w:rPr>
          <w:sz w:val="24"/>
          <w:szCs w:val="24"/>
        </w:rPr>
        <w:instrText>or&gt;&lt;/authors&gt;&lt;/contributors&gt;&lt;titles&gt;&lt;title&gt;Gm haplotype distribution in Amerindians: Relationship with geography and language&lt;/title&gt;&lt;secondary-title&gt;American journal of physical anthropology&lt;/secondary-title&gt;&lt;/titles&gt;&lt;periodical&gt;&lt;full-title&gt;American Journal of Physical Anthropology&lt;/full-title&gt;&lt;/periodical&gt;&lt;pages&gt;427-444&lt;/pages&gt;&lt;volume&gt;90&lt;/volume&gt;&lt;number&gt;4&lt;/number&gt;&lt;dates&gt;&lt;year&gt;1993&lt;/year&gt;&lt;/dates&gt;&lt;isbn&gt;0002-9483&lt;/isbn&gt;&lt;urls&gt;&lt;/urls&gt;&lt;/record&gt;&lt;/Cite&gt;&lt;/EndNote&gt;</w:instrText>
      </w:r>
      <w:r w:rsidR="005F761B" w:rsidRPr="00CA4B5E">
        <w:rPr>
          <w:sz w:val="24"/>
          <w:szCs w:val="24"/>
        </w:rPr>
        <w:fldChar w:fldCharType="separate"/>
      </w:r>
      <w:r w:rsidR="005F761B" w:rsidRPr="00CA4B5E">
        <w:rPr>
          <w:rFonts w:hint="eastAsia"/>
          <w:noProof/>
          <w:sz w:val="24"/>
          <w:szCs w:val="24"/>
        </w:rPr>
        <w:t>(</w:t>
      </w:r>
      <w:hyperlink w:anchor="_ENREF_7" w:tooltip="Callegari‐Jacques, 1993 #1918" w:history="1">
        <w:r w:rsidR="006158A2" w:rsidRPr="00CA4B5E">
          <w:rPr>
            <w:rFonts w:hint="eastAsia"/>
            <w:noProof/>
            <w:sz w:val="24"/>
            <w:szCs w:val="24"/>
          </w:rPr>
          <w:t>Callegari</w:t>
        </w:r>
        <w:r w:rsidR="006158A2" w:rsidRPr="00CA4B5E">
          <w:rPr>
            <w:rFonts w:hint="eastAsia"/>
            <w:noProof/>
            <w:sz w:val="24"/>
            <w:szCs w:val="24"/>
          </w:rPr>
          <w:t>‐</w:t>
        </w:r>
        <w:r w:rsidR="006158A2" w:rsidRPr="00CA4B5E">
          <w:rPr>
            <w:rFonts w:hint="eastAsia"/>
            <w:noProof/>
            <w:sz w:val="24"/>
            <w:szCs w:val="24"/>
          </w:rPr>
          <w:t>Jacques et al., 1993</w:t>
        </w:r>
      </w:hyperlink>
      <w:r w:rsidR="005F761B" w:rsidRPr="00CA4B5E">
        <w:rPr>
          <w:rFonts w:hint="eastAsia"/>
          <w:noProof/>
          <w:sz w:val="24"/>
          <w:szCs w:val="24"/>
        </w:rPr>
        <w:t>)</w:t>
      </w:r>
      <w:r w:rsidR="005F761B" w:rsidRPr="00CA4B5E">
        <w:rPr>
          <w:sz w:val="24"/>
          <w:szCs w:val="24"/>
        </w:rPr>
        <w:fldChar w:fldCharType="end"/>
      </w:r>
      <w:r w:rsidR="005F761B" w:rsidRPr="00CA4B5E">
        <w:rPr>
          <w:sz w:val="24"/>
          <w:szCs w:val="24"/>
        </w:rPr>
        <w:t xml:space="preserve">. The allotypes are inherited in fixed combinations called Gm haplotypes </w:t>
      </w:r>
      <w:r w:rsidR="005F761B" w:rsidRPr="00CA4B5E">
        <w:rPr>
          <w:sz w:val="24"/>
          <w:szCs w:val="24"/>
        </w:rPr>
        <w:fldChar w:fldCharType="begin"/>
      </w:r>
      <w:r w:rsidR="005F761B" w:rsidRPr="00CA4B5E">
        <w:rPr>
          <w:sz w:val="24"/>
          <w:szCs w:val="24"/>
        </w:rPr>
        <w:instrText xml:space="preserve"> ADDIN EN.CITE &lt;EndNote&gt;&lt;Cite&gt;&lt;Author&gt;Lefranc&lt;/Author&gt;&lt;Year&gt;1982&lt;/Year&gt;&lt;RecNum&gt;1919&lt;/RecNum&gt;&lt;DisplayText&gt;(Lefranc et al., 1982)&lt;/DisplayText&gt;&lt;record&gt;&lt;rec-number&gt;1919&lt;/rec-number&gt;&lt;foreign-keys&gt;&lt;key app="EN" db-id="5av2ar2d802ax6earv6xaswcrwtpwerr9rrw"&gt;1919&lt;/key&gt;&lt;/foreign-keys&gt;&lt;ref-type name="Journal Article"&gt;17&lt;/ref-type&gt;&lt;contributors&gt;&lt;authors&gt;&lt;author&gt;Lefranc, G&lt;/author&gt;&lt;author&gt;Lefranc, Marie Paule&lt;/author&gt;&lt;author&gt;Helal, AN&lt;/author&gt;&lt;author&gt;Boukef, K&lt;/author&gt;&lt;author&gt;Chaabani, H&lt;/author&gt;&lt;author&gt;Gandoura, M Sfar&lt;/author&gt;&lt;author&gt;Loghem, Erna van&lt;/author&gt;&lt;/authors&gt;&lt;/contributors&gt;&lt;titles&gt;&lt;title&gt;Unusual heavy chains of human IgG immunoglobulins: rearrangements of the CH domain exons&lt;/title&gt;&lt;secondary-title&gt;International Journal of Immunogenetics&lt;/secondary-title&gt;&lt;/titles&gt;&lt;periodical&gt;&lt;full-title&gt;International Journal of Immunogenetics&lt;/full-title&gt;&lt;/periodical&gt;&lt;pages&gt;1-9&lt;/pages&gt;&lt;volume&gt;9&lt;/volume&gt;&lt;number&gt;1&lt;/number&gt;&lt;dates&gt;&lt;year&gt;1982&lt;/year&gt;&lt;/dates&gt;&lt;isbn&gt;1744-3121&lt;/isbn&gt;&lt;urls&gt;&lt;/urls&gt;&lt;/record&gt;&lt;/Cite&gt;&lt;/EndNote&gt;</w:instrText>
      </w:r>
      <w:r w:rsidR="005F761B" w:rsidRPr="00CA4B5E">
        <w:rPr>
          <w:sz w:val="24"/>
          <w:szCs w:val="24"/>
        </w:rPr>
        <w:fldChar w:fldCharType="separate"/>
      </w:r>
      <w:r w:rsidR="005F761B" w:rsidRPr="00CA4B5E">
        <w:rPr>
          <w:noProof/>
          <w:sz w:val="24"/>
          <w:szCs w:val="24"/>
        </w:rPr>
        <w:t>(</w:t>
      </w:r>
      <w:hyperlink w:anchor="_ENREF_37" w:tooltip="Lefranc, 1982 #1919" w:history="1">
        <w:r w:rsidR="006158A2" w:rsidRPr="00CA4B5E">
          <w:rPr>
            <w:noProof/>
            <w:sz w:val="24"/>
            <w:szCs w:val="24"/>
          </w:rPr>
          <w:t>Lefranc et al., 1982</w:t>
        </w:r>
      </w:hyperlink>
      <w:r w:rsidR="005F761B" w:rsidRPr="00CA4B5E">
        <w:rPr>
          <w:noProof/>
          <w:sz w:val="24"/>
          <w:szCs w:val="24"/>
        </w:rPr>
        <w:t>)</w:t>
      </w:r>
      <w:r w:rsidR="005F761B" w:rsidRPr="00CA4B5E">
        <w:rPr>
          <w:sz w:val="24"/>
          <w:szCs w:val="24"/>
        </w:rPr>
        <w:fldChar w:fldCharType="end"/>
      </w:r>
      <w:r w:rsidR="005F761B" w:rsidRPr="00CA4B5E">
        <w:rPr>
          <w:sz w:val="24"/>
          <w:szCs w:val="24"/>
        </w:rPr>
        <w:t>.</w:t>
      </w:r>
      <w:r w:rsidR="005F761B" w:rsidRPr="00F77500">
        <w:rPr>
          <w:sz w:val="24"/>
          <w:szCs w:val="24"/>
        </w:rPr>
        <w:t xml:space="preserve"> </w:t>
      </w:r>
      <w:r w:rsidR="003F5B5B">
        <w:rPr>
          <w:sz w:val="24"/>
          <w:szCs w:val="24"/>
        </w:rPr>
        <w:t xml:space="preserve">Gm haplotype is a unique genetic marker. </w:t>
      </w:r>
      <w:r w:rsidRPr="00F77500">
        <w:rPr>
          <w:sz w:val="24"/>
          <w:szCs w:val="24"/>
        </w:rPr>
        <w:t xml:space="preserve">Vast screenings of </w:t>
      </w:r>
      <w:del w:id="253" w:author="Wang Ling" w:date="2018-11-21T10:20:00Z">
        <w:r w:rsidRPr="00F77500" w:rsidDel="00272352">
          <w:rPr>
            <w:sz w:val="24"/>
            <w:szCs w:val="24"/>
          </w:rPr>
          <w:delText xml:space="preserve">human </w:delText>
        </w:r>
      </w:del>
      <w:r w:rsidRPr="00F77500">
        <w:rPr>
          <w:sz w:val="24"/>
          <w:szCs w:val="24"/>
        </w:rPr>
        <w:t xml:space="preserve">populations worldwide, as well as within China, have uncovered considerable variability both in the contents of Gm haplotypes and in their frequencies, which enabled the Gm haplotypes powerful tools for the characterization of different populations </w:t>
      </w:r>
      <w:r w:rsidR="000F4D32">
        <w:rPr>
          <w:sz w:val="24"/>
          <w:szCs w:val="24"/>
        </w:rPr>
        <w:fldChar w:fldCharType="begin">
          <w:fldData xml:space="preserve">PEVuZE5vdGU+PENpdGU+PEF1dGhvcj5MZWZyYW5jPC9BdXRob3I+PFllYXI+MTk3ODwvWWVhcj48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</w:fldData>
        </w:fldChar>
      </w:r>
      <w:r w:rsidR="000F4D32">
        <w:rPr>
          <w:sz w:val="24"/>
          <w:szCs w:val="24"/>
        </w:rPr>
        <w:instrText xml:space="preserve"> ADDIN EN.CITE </w:instrText>
      </w:r>
      <w:r w:rsidR="000F4D32">
        <w:rPr>
          <w:sz w:val="24"/>
          <w:szCs w:val="24"/>
        </w:rPr>
        <w:fldChar w:fldCharType="begin">
          <w:fldData xml:space="preserve">PEVuZE5vdGU+PENpdGU+PEF1dGhvcj5MZWZyYW5jPC9BdXRob3I+PFllYXI+MTk3ODwvWWVhcj48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</w:fldData>
        </w:fldChar>
      </w:r>
      <w:r w:rsidR="000F4D32">
        <w:rPr>
          <w:sz w:val="24"/>
          <w:szCs w:val="24"/>
        </w:rPr>
        <w:instrText xml:space="preserve"> ADDIN EN.CITE.DATA </w:instrText>
      </w:r>
      <w:r w:rsidR="000F4D32">
        <w:rPr>
          <w:sz w:val="24"/>
          <w:szCs w:val="24"/>
        </w:rPr>
      </w:r>
      <w:r w:rsidR="000F4D32">
        <w:rPr>
          <w:sz w:val="24"/>
          <w:szCs w:val="24"/>
        </w:rPr>
        <w:fldChar w:fldCharType="end"/>
      </w:r>
      <w:r w:rsidR="000F4D32">
        <w:rPr>
          <w:sz w:val="24"/>
          <w:szCs w:val="24"/>
        </w:rPr>
      </w:r>
      <w:r w:rsidR="000F4D32">
        <w:rPr>
          <w:sz w:val="24"/>
          <w:szCs w:val="24"/>
        </w:rPr>
        <w:fldChar w:fldCharType="separate"/>
      </w:r>
      <w:r w:rsidR="000F4D32">
        <w:rPr>
          <w:noProof/>
          <w:sz w:val="24"/>
          <w:szCs w:val="24"/>
        </w:rPr>
        <w:t>(</w:t>
      </w:r>
      <w:hyperlink w:anchor="_ENREF_9" w:tooltip="Cavalli-Sforza, 1994 #1895" w:history="1">
        <w:r w:rsidR="006158A2">
          <w:rPr>
            <w:noProof/>
            <w:sz w:val="24"/>
            <w:szCs w:val="24"/>
          </w:rPr>
          <w:t>Cavalli-Sforza et al., 1994</w:t>
        </w:r>
      </w:hyperlink>
      <w:r w:rsidR="000F4D32">
        <w:rPr>
          <w:noProof/>
          <w:sz w:val="24"/>
          <w:szCs w:val="24"/>
        </w:rPr>
        <w:t xml:space="preserve">; </w:t>
      </w:r>
      <w:hyperlink w:anchor="_ENREF_38" w:tooltip="Lefranc, 1978 #1893" w:history="1">
        <w:r w:rsidR="006158A2">
          <w:rPr>
            <w:noProof/>
            <w:sz w:val="24"/>
            <w:szCs w:val="24"/>
          </w:rPr>
          <w:t>Lefranc et al., 1978</w:t>
        </w:r>
      </w:hyperlink>
      <w:r w:rsidR="000F4D32">
        <w:rPr>
          <w:noProof/>
          <w:sz w:val="24"/>
          <w:szCs w:val="24"/>
        </w:rPr>
        <w:t xml:space="preserve">; </w:t>
      </w:r>
      <w:hyperlink w:anchor="_ENREF_43" w:tooltip="Osipova, 1999 #1896" w:history="1">
        <w:r w:rsidR="006158A2">
          <w:rPr>
            <w:noProof/>
            <w:sz w:val="24"/>
            <w:szCs w:val="24"/>
          </w:rPr>
          <w:t>Osipova et al., 1999</w:t>
        </w:r>
      </w:hyperlink>
      <w:r w:rsidR="000F4D32">
        <w:rPr>
          <w:noProof/>
          <w:sz w:val="24"/>
          <w:szCs w:val="24"/>
        </w:rPr>
        <w:t xml:space="preserve">; </w:t>
      </w:r>
      <w:hyperlink w:anchor="_ENREF_54" w:tooltip="Zhao, 1989 #1880" w:history="1">
        <w:r w:rsidR="006158A2">
          <w:rPr>
            <w:noProof/>
            <w:sz w:val="24"/>
            <w:szCs w:val="24"/>
          </w:rPr>
          <w:t>Zhao and Lee, 1989</w:t>
        </w:r>
      </w:hyperlink>
      <w:r w:rsidR="000F4D32">
        <w:rPr>
          <w:noProof/>
          <w:sz w:val="24"/>
          <w:szCs w:val="24"/>
        </w:rPr>
        <w:t>)</w:t>
      </w:r>
      <w:r w:rsidR="000F4D32">
        <w:rPr>
          <w:sz w:val="24"/>
          <w:szCs w:val="24"/>
        </w:rPr>
        <w:fldChar w:fldCharType="end"/>
      </w:r>
      <w:r w:rsidRPr="00F77500">
        <w:rPr>
          <w:sz w:val="24"/>
          <w:szCs w:val="24"/>
        </w:rPr>
        <w:t>. Considering Gm system’s unique ability to characterize human populations by specific sets of haplotypes, Gm variation is an indicator of the variation in the whole gene</w:t>
      </w:r>
      <w:r w:rsidR="00F6738F">
        <w:rPr>
          <w:sz w:val="24"/>
          <w:szCs w:val="24"/>
        </w:rPr>
        <w:t>tic</w:t>
      </w:r>
      <w:r w:rsidRPr="00F77500">
        <w:rPr>
          <w:sz w:val="24"/>
          <w:szCs w:val="24"/>
        </w:rPr>
        <w:t xml:space="preserve"> structure </w:t>
      </w:r>
      <w:r w:rsidR="00F71334">
        <w:rPr>
          <w:sz w:val="24"/>
          <w:szCs w:val="24"/>
        </w:rPr>
        <w:t>across</w:t>
      </w:r>
      <w:r w:rsidR="00F71334" w:rsidRPr="00F77500">
        <w:rPr>
          <w:sz w:val="24"/>
          <w:szCs w:val="24"/>
        </w:rPr>
        <w:t xml:space="preserve"> </w:t>
      </w:r>
      <w:r w:rsidRPr="00F77500">
        <w:rPr>
          <w:sz w:val="24"/>
          <w:szCs w:val="24"/>
        </w:rPr>
        <w:t xml:space="preserve">populations. Gm haplotypes variation is therefore imperfectly correlated with the causal genetic variation </w:t>
      </w:r>
      <w:r w:rsidR="00EA094B">
        <w:rPr>
          <w:sz w:val="24"/>
          <w:szCs w:val="24"/>
        </w:rPr>
        <w:t xml:space="preserve">between </w:t>
      </w:r>
      <w:r w:rsidRPr="00F77500">
        <w:rPr>
          <w:sz w:val="24"/>
          <w:szCs w:val="24"/>
        </w:rPr>
        <w:t xml:space="preserve">populations. Consequently, the estimated relationship between genetic distance and differences in </w:t>
      </w:r>
      <w:del w:id="254" w:author="Wang Ling" w:date="2018-11-20T10:02:00Z">
        <w:r w:rsidRPr="00F77500" w:rsidDel="00196916">
          <w:rPr>
            <w:sz w:val="24"/>
            <w:szCs w:val="24"/>
          </w:rPr>
          <w:delText>economic preference</w:delText>
        </w:r>
      </w:del>
      <w:ins w:id="255" w:author="Wang Ling" w:date="2018-11-20T10:02:00Z">
        <w:r w:rsidR="00196916">
          <w:rPr>
            <w:sz w:val="24"/>
            <w:szCs w:val="24"/>
          </w:rPr>
          <w:t>preference</w:t>
        </w:r>
      </w:ins>
      <w:r w:rsidRPr="00F77500">
        <w:rPr>
          <w:sz w:val="24"/>
          <w:szCs w:val="24"/>
        </w:rPr>
        <w:t xml:space="preserve">s and behaviors is attenuated, and hence the estimator is a lower bound </w:t>
      </w:r>
      <w:del w:id="256" w:author="Wang Ling" w:date="2018-11-22T10:29:00Z">
        <w:r w:rsidRPr="00F77500" w:rsidDel="006902DE">
          <w:rPr>
            <w:sz w:val="24"/>
            <w:szCs w:val="24"/>
          </w:rPr>
          <w:delText xml:space="preserve">for </w:delText>
        </w:r>
      </w:del>
      <w:del w:id="257" w:author="Wang Ling" w:date="2018-11-22T10:28:00Z">
        <w:r w:rsidRPr="00F77500" w:rsidDel="006902DE">
          <w:rPr>
            <w:sz w:val="24"/>
            <w:szCs w:val="24"/>
          </w:rPr>
          <w:delText>heritability</w:delText>
        </w:r>
      </w:del>
      <w:ins w:id="258" w:author="Wang Ling" w:date="2018-11-22T10:28:00Z">
        <w:r w:rsidR="006902DE">
          <w:rPr>
            <w:sz w:val="24"/>
            <w:szCs w:val="24"/>
          </w:rPr>
          <w:t xml:space="preserve">of </w:t>
        </w:r>
      </w:ins>
      <w:ins w:id="259" w:author="Wang Ling" w:date="2018-11-22T10:29:00Z">
        <w:r w:rsidR="006902DE">
          <w:rPr>
            <w:sz w:val="24"/>
            <w:szCs w:val="24"/>
          </w:rPr>
          <w:t>the effect</w:t>
        </w:r>
      </w:ins>
      <w:r w:rsidRPr="00F77500">
        <w:rPr>
          <w:sz w:val="24"/>
          <w:szCs w:val="24"/>
        </w:rPr>
        <w:t>.</w:t>
      </w:r>
      <w:r w:rsidR="0006671D">
        <w:rPr>
          <w:sz w:val="24"/>
          <w:szCs w:val="24"/>
        </w:rPr>
        <w:t xml:space="preserve"> </w:t>
      </w:r>
    </w:p>
    <w:p w14:paraId="06CCA2CC" w14:textId="57618BE7" w:rsidR="00203F8B" w:rsidRPr="00F77500" w:rsidRDefault="00203F8B" w:rsidP="00EF6440">
      <w:pPr>
        <w:autoSpaceDE w:val="0"/>
        <w:autoSpaceDN w:val="0"/>
        <w:adjustRightInd w:val="0"/>
        <w:spacing w:beforeLines="50" w:before="156" w:afterLines="50" w:after="156" w:line="360" w:lineRule="auto"/>
        <w:rPr>
          <w:sz w:val="24"/>
          <w:szCs w:val="24"/>
        </w:rPr>
      </w:pPr>
      <w:r w:rsidRPr="00F77500">
        <w:rPr>
          <w:sz w:val="24"/>
          <w:szCs w:val="24"/>
        </w:rPr>
        <w:t xml:space="preserve">Genetic distances on the basis of Gm haplotype frequencies were computed using the </w:t>
      </w:r>
      <w:r w:rsidRPr="00F77500">
        <w:rPr>
          <w:sz w:val="24"/>
          <w:szCs w:val="24"/>
        </w:rPr>
        <w:lastRenderedPageBreak/>
        <w:t xml:space="preserve">formula of </w:t>
      </w:r>
      <w:hyperlink w:anchor="_ENREF_40" w:tooltip="Nei, 1978 #1879" w:history="1">
        <w:r w:rsidR="006158A2">
          <w:rPr>
            <w:sz w:val="24"/>
            <w:szCs w:val="24"/>
          </w:rPr>
          <w:fldChar w:fldCharType="begin"/>
        </w:r>
        <w:r w:rsidR="006158A2">
          <w:rPr>
            <w:sz w:val="24"/>
            <w:szCs w:val="24"/>
          </w:rPr>
          <w:instrText xml:space="preserve"> ADDIN EN.CITE &lt;EndNote&gt;&lt;Cite AuthorYear="1"&gt;&lt;Author&gt;Nei&lt;/Author&gt;&lt;Year&gt;1978&lt;/Year&gt;&lt;RecNum&gt;1879&lt;/RecNum&gt;&lt;DisplayText&gt;Nei (1978)&lt;/DisplayText&gt;&lt;record&gt;&lt;rec-number&gt;1879&lt;/rec-number&gt;&lt;foreign-keys&gt;&lt;key app="EN" db-id="5av2ar2d802ax6earv6xaswcrwtpwerr9rrw"&gt;1879&lt;/key&gt;&lt;/foreign-keys&gt;&lt;ref-type name="Journal Article"&gt;17&lt;/ref-type&gt;&lt;contributors&gt;&lt;authors&gt;&lt;author&gt;Nei, Masatoshi&lt;/author&gt;&lt;/authors&gt;&lt;/contributors&gt;&lt;titles&gt;&lt;title&gt;The theory of genetic distance and evolution of human races&lt;/title&gt;&lt;secondary-title&gt;Japanese Journal of Human Genetics&lt;/secondary-title&gt;&lt;/titles&gt;&lt;periodical&gt;&lt;full-title&gt;Japanese Journal of Human Genetics&lt;/full-title&gt;&lt;/periodical&gt;&lt;pages&gt;341-369&lt;/pages&gt;&lt;volume&gt;23&lt;/volume&gt;&lt;number&gt;4&lt;/number&gt;&lt;dates&gt;&lt;year&gt;1978&lt;/year&gt;&lt;/dates&gt;&lt;isbn&gt;0021-5074&lt;/isbn&gt;&lt;urls&gt;&lt;/urls&gt;&lt;/record&gt;&lt;/Cite&gt;&lt;/EndNote&gt;</w:instrText>
        </w:r>
        <w:r w:rsidR="006158A2">
          <w:rPr>
            <w:sz w:val="24"/>
            <w:szCs w:val="24"/>
          </w:rPr>
          <w:fldChar w:fldCharType="separate"/>
        </w:r>
        <w:r w:rsidR="006158A2">
          <w:rPr>
            <w:noProof/>
            <w:sz w:val="24"/>
            <w:szCs w:val="24"/>
          </w:rPr>
          <w:t>Nei (1978)</w:t>
        </w:r>
        <w:r w:rsidR="006158A2">
          <w:rPr>
            <w:sz w:val="24"/>
            <w:szCs w:val="24"/>
          </w:rPr>
          <w:fldChar w:fldCharType="end"/>
        </w:r>
      </w:hyperlink>
      <w:r w:rsidRPr="00F77500">
        <w:rPr>
          <w:sz w:val="24"/>
          <w:szCs w:val="24"/>
        </w:rPr>
        <w:t>.</w:t>
      </w:r>
      <w:r w:rsidR="00DA3743" w:rsidRPr="00F77500">
        <w:rPr>
          <w:sz w:val="24"/>
          <w:szCs w:val="24"/>
        </w:rPr>
        <w:t xml:space="preserve"> Nei’s genetic distance is a widely used measure in genetics.</w:t>
      </w:r>
      <w:r w:rsidRPr="00F77500">
        <w:rPr>
          <w:sz w:val="24"/>
          <w:szCs w:val="24"/>
        </w:rPr>
        <w:t xml:space="preserve"> Consider two cities, X and Y. The genetic distance between X and Y is then </w:t>
      </w:r>
    </w:p>
    <w:p w14:paraId="738E1551" w14:textId="5ABC31D7" w:rsidR="00203F8B" w:rsidRPr="00F77500" w:rsidRDefault="00CC353E" w:rsidP="00EF6440">
      <w:pPr>
        <w:autoSpaceDE w:val="0"/>
        <w:autoSpaceDN w:val="0"/>
        <w:adjustRightInd w:val="0"/>
        <w:spacing w:beforeLines="50" w:before="156" w:afterLines="50" w:after="156" w:line="360" w:lineRule="auto"/>
        <w:rPr>
          <w:sz w:val="24"/>
          <w:szCs w:val="24"/>
        </w:rPr>
      </w:pPr>
      <w:r>
        <w:rPr>
          <w:sz w:val="24"/>
          <w:szCs w:val="24"/>
        </w:rPr>
        <w:t xml:space="preserve">                     </w:t>
      </w:r>
      <w:r w:rsidR="00203F8B" w:rsidRPr="00F77500">
        <w:rPr>
          <w:sz w:val="24"/>
          <w:szCs w:val="24"/>
        </w:rPr>
        <w:t xml:space="preserve"> </w:t>
      </w:r>
      <m:oMath>
        <m:r>
          <w:rPr>
            <w:rFonts w:ascii="Cambria Math" w:hAnsi="Cambria Math"/>
            <w:sz w:val="24"/>
            <w:szCs w:val="24"/>
          </w:rPr>
          <m:t>Genetic distance</m:t>
        </m:r>
        <m:r>
          <m:rPr>
            <m:sty m:val="p"/>
          </m:rPr>
          <w:rPr>
            <w:rFonts w:ascii="Cambria Math" w:hAnsi="Cambria Math"/>
            <w:sz w:val="24"/>
            <w:szCs w:val="24"/>
          </w:rPr>
          <m:t>=-ln⁡(</m:t>
        </m:r>
        <m:sSub>
          <m:sSubPr>
            <m:ctrlPr>
              <w:rPr>
                <w:rFonts w:ascii="Cambria Math" w:hAnsi="Cambria Math"/>
                <w:sz w:val="24"/>
                <w:szCs w:val="24"/>
              </w:rPr>
            </m:ctrlPr>
          </m:sSubPr>
          <m:e>
            <m:r>
              <w:rPr>
                <w:rFonts w:ascii="Cambria Math" w:hAnsi="Cambria Math"/>
                <w:sz w:val="24"/>
                <w:szCs w:val="24"/>
              </w:rPr>
              <m:t>J</m:t>
            </m:r>
          </m:e>
          <m:sub>
            <m:r>
              <w:rPr>
                <w:rFonts w:ascii="Cambria Math" w:hAnsi="Cambria Math"/>
                <w:sz w:val="24"/>
                <w:szCs w:val="24"/>
              </w:rPr>
              <m:t>XY</m:t>
            </m:r>
          </m:sub>
        </m:sSub>
        <m:r>
          <m:rPr>
            <m:sty m:val="p"/>
          </m:rPr>
          <w:rPr>
            <w:rFonts w:ascii="Cambria Math" w:hAnsi="Cambria Math"/>
            <w:sz w:val="24"/>
            <w:szCs w:val="24"/>
          </w:rPr>
          <m:t>/</m:t>
        </m:r>
        <m:rad>
          <m:radPr>
            <m:degHide m:val="1"/>
            <m:ctrlPr>
              <w:rPr>
                <w:rFonts w:ascii="Cambria Math" w:hAnsi="Cambria Math"/>
                <w:sz w:val="24"/>
                <w:szCs w:val="24"/>
              </w:rPr>
            </m:ctrlPr>
          </m:radPr>
          <m:deg/>
          <m:e>
            <m:sSub>
              <m:sSubPr>
                <m:ctrlPr>
                  <w:rPr>
                    <w:rFonts w:ascii="Cambria Math" w:hAnsi="Cambria Math"/>
                    <w:sz w:val="24"/>
                    <w:szCs w:val="24"/>
                  </w:rPr>
                </m:ctrlPr>
              </m:sSubPr>
              <m:e>
                <m:r>
                  <w:rPr>
                    <w:rFonts w:ascii="Cambria Math" w:hAnsi="Cambria Math"/>
                    <w:sz w:val="24"/>
                    <w:szCs w:val="24"/>
                  </w:rPr>
                  <m:t>J</m:t>
                </m:r>
              </m:e>
              <m:sub>
                <m:r>
                  <w:rPr>
                    <w:rFonts w:ascii="Cambria Math" w:hAnsi="Cambria Math"/>
                    <w:sz w:val="24"/>
                    <w:szCs w:val="24"/>
                  </w:rPr>
                  <m:t>X</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J</m:t>
                </m:r>
              </m:e>
              <m:sub>
                <m:r>
                  <w:rPr>
                    <w:rFonts w:ascii="Cambria Math" w:hAnsi="Cambria Math"/>
                    <w:sz w:val="24"/>
                    <w:szCs w:val="24"/>
                  </w:rPr>
                  <m:t>Y</m:t>
                </m:r>
              </m:sub>
            </m:sSub>
          </m:e>
        </m:rad>
      </m:oMath>
      <w:r>
        <w:rPr>
          <w:sz w:val="24"/>
          <w:szCs w:val="24"/>
        </w:rPr>
        <w:t xml:space="preserve">)  </w:t>
      </w:r>
      <w:r w:rsidR="004F1D1B">
        <w:rPr>
          <w:sz w:val="24"/>
          <w:szCs w:val="24"/>
        </w:rPr>
        <w:t xml:space="preserve">         </w:t>
      </w:r>
      <w:r w:rsidR="00203F8B" w:rsidRPr="00F77500">
        <w:rPr>
          <w:sz w:val="24"/>
          <w:szCs w:val="24"/>
        </w:rPr>
        <w:t>(1)</w:t>
      </w:r>
    </w:p>
    <w:p w14:paraId="2CD4C0E2" w14:textId="77777777" w:rsidR="00203F8B" w:rsidRPr="00F77500" w:rsidRDefault="00203F8B" w:rsidP="00EF6440">
      <w:pPr>
        <w:autoSpaceDE w:val="0"/>
        <w:autoSpaceDN w:val="0"/>
        <w:adjustRightInd w:val="0"/>
        <w:spacing w:beforeLines="50" w:before="156" w:afterLines="50" w:after="156" w:line="360" w:lineRule="auto"/>
        <w:rPr>
          <w:sz w:val="24"/>
          <w:szCs w:val="24"/>
        </w:rPr>
      </w:pPr>
      <w:r w:rsidRPr="00F77500">
        <w:rPr>
          <w:sz w:val="24"/>
          <w:szCs w:val="24"/>
        </w:rPr>
        <w:t xml:space="preserve">                         </w:t>
      </w:r>
      <m:oMath>
        <m:sSub>
          <m:sSubPr>
            <m:ctrlPr>
              <w:rPr>
                <w:rFonts w:ascii="Cambria Math" w:hAnsi="Cambria Math"/>
                <w:sz w:val="24"/>
                <w:szCs w:val="24"/>
              </w:rPr>
            </m:ctrlPr>
          </m:sSubPr>
          <m:e>
            <m:r>
              <w:rPr>
                <w:rFonts w:ascii="Cambria Math" w:hAnsi="Cambria Math"/>
                <w:sz w:val="24"/>
                <w:szCs w:val="24"/>
              </w:rPr>
              <m:t>J</m:t>
            </m:r>
          </m:e>
          <m:sub>
            <m:r>
              <w:rPr>
                <w:rFonts w:ascii="Cambria Math" w:hAnsi="Cambria Math"/>
                <w:sz w:val="24"/>
                <w:szCs w:val="24"/>
              </w:rPr>
              <m:t>X</m:t>
            </m:r>
          </m:sub>
        </m:sSub>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w:rPr>
                <w:rFonts w:ascii="Cambria Math" w:hAnsi="Cambria Math"/>
                <w:sz w:val="24"/>
                <w:szCs w:val="24"/>
              </w:rPr>
              <m:t>n</m:t>
            </m:r>
          </m:den>
        </m:f>
        <m:d>
          <m:dPr>
            <m:ctrlPr>
              <w:rPr>
                <w:rFonts w:ascii="Cambria Math" w:hAnsi="Cambria Math"/>
                <w:sz w:val="24"/>
                <w:szCs w:val="24"/>
              </w:rPr>
            </m:ctrlPr>
          </m:dPr>
          <m:e>
            <m:nary>
              <m:naryPr>
                <m:chr m:val="∑"/>
                <m:limLoc m:val="undOvr"/>
                <m:ctrlPr>
                  <w:rPr>
                    <w:rFonts w:ascii="Cambria Math" w:hAnsi="Cambria Math"/>
                    <w:sz w:val="24"/>
                    <w:szCs w:val="24"/>
                  </w:rPr>
                </m:ctrlPr>
              </m:naryPr>
              <m:sub>
                <m:r>
                  <w:rPr>
                    <w:rFonts w:ascii="Cambria Math" w:hAnsi="Cambria Math"/>
                    <w:sz w:val="24"/>
                    <w:szCs w:val="24"/>
                  </w:rPr>
                  <m:t>i</m:t>
                </m:r>
                <m:r>
                  <m:rPr>
                    <m:sty m:val="p"/>
                  </m:rPr>
                  <w:rPr>
                    <w:rFonts w:ascii="Cambria Math" w:hAnsi="Cambria Math"/>
                    <w:sz w:val="24"/>
                    <w:szCs w:val="24"/>
                  </w:rPr>
                  <m:t>=1</m:t>
                </m:r>
              </m:sub>
              <m:sup>
                <m:r>
                  <w:rPr>
                    <w:rFonts w:ascii="Cambria Math" w:hAnsi="Cambria Math"/>
                    <w:sz w:val="24"/>
                    <w:szCs w:val="24"/>
                  </w:rPr>
                  <m:t>n</m:t>
                </m:r>
              </m:sup>
              <m:e>
                <m:nary>
                  <m:naryPr>
                    <m:chr m:val="∑"/>
                    <m:limLoc m:val="undOvr"/>
                    <m:ctrlPr>
                      <w:rPr>
                        <w:rFonts w:ascii="Cambria Math" w:hAnsi="Cambria Math"/>
                        <w:sz w:val="24"/>
                        <w:szCs w:val="24"/>
                      </w:rPr>
                    </m:ctrlPr>
                  </m:naryPr>
                  <m:sub>
                    <m:r>
                      <w:rPr>
                        <w:rFonts w:ascii="Cambria Math" w:hAnsi="Cambria Math"/>
                        <w:sz w:val="24"/>
                        <w:szCs w:val="24"/>
                      </w:rPr>
                      <m:t>j</m:t>
                    </m:r>
                    <m:r>
                      <m:rPr>
                        <m:sty m:val="p"/>
                      </m:rPr>
                      <w:rPr>
                        <w:rFonts w:ascii="Cambria Math" w:hAnsi="Cambria Math"/>
                        <w:sz w:val="24"/>
                        <w:szCs w:val="24"/>
                      </w:rPr>
                      <m:t>=1</m:t>
                    </m:r>
                  </m:sub>
                  <m:sup>
                    <m:r>
                      <w:rPr>
                        <w:rFonts w:ascii="Cambria Math" w:hAnsi="Cambria Math"/>
                        <w:sz w:val="24"/>
                        <w:szCs w:val="24"/>
                      </w:rPr>
                      <m:t>k</m:t>
                    </m:r>
                  </m:sup>
                  <m:e>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ij</m:t>
                        </m:r>
                      </m:sub>
                      <m:sup>
                        <m:r>
                          <m:rPr>
                            <m:sty m:val="p"/>
                          </m:rPr>
                          <w:rPr>
                            <w:rFonts w:ascii="Cambria Math" w:hAnsi="Cambria Math"/>
                            <w:sz w:val="24"/>
                            <w:szCs w:val="24"/>
                          </w:rPr>
                          <m:t>2</m:t>
                        </m:r>
                      </m:sup>
                    </m:sSubSup>
                  </m:e>
                </m:nary>
              </m:e>
            </m:nary>
          </m:e>
        </m:d>
      </m:oMath>
      <w:r w:rsidR="004F1D1B">
        <w:rPr>
          <w:sz w:val="24"/>
          <w:szCs w:val="24"/>
        </w:rPr>
        <w:t xml:space="preserve">                       </w:t>
      </w:r>
      <w:r w:rsidRPr="00F77500">
        <w:rPr>
          <w:sz w:val="24"/>
          <w:szCs w:val="24"/>
        </w:rPr>
        <w:t>(2)</w:t>
      </w:r>
    </w:p>
    <w:p w14:paraId="78F86CB3" w14:textId="77777777" w:rsidR="00203F8B" w:rsidRPr="00F77500" w:rsidRDefault="00B22486" w:rsidP="00EF6440">
      <w:pPr>
        <w:autoSpaceDE w:val="0"/>
        <w:autoSpaceDN w:val="0"/>
        <w:adjustRightInd w:val="0"/>
        <w:spacing w:beforeLines="50" w:before="156" w:afterLines="50" w:after="156" w:line="360" w:lineRule="auto"/>
        <w:rPr>
          <w:sz w:val="24"/>
          <w:szCs w:val="24"/>
        </w:rPr>
      </w:pPr>
      <w:r>
        <w:rPr>
          <w:sz w:val="24"/>
          <w:szCs w:val="24"/>
        </w:rPr>
        <w:t xml:space="preserve">                   </w:t>
      </w:r>
      <w:r w:rsidR="00203F8B" w:rsidRPr="00F77500">
        <w:rPr>
          <w:sz w:val="24"/>
          <w:szCs w:val="24"/>
        </w:rPr>
        <w:t xml:space="preserve">     </w:t>
      </w:r>
      <m:oMath>
        <m:sSub>
          <m:sSubPr>
            <m:ctrlPr>
              <w:rPr>
                <w:rFonts w:ascii="Cambria Math" w:hAnsi="Cambria Math"/>
                <w:sz w:val="24"/>
                <w:szCs w:val="24"/>
              </w:rPr>
            </m:ctrlPr>
          </m:sSubPr>
          <m:e>
            <m:r>
              <w:rPr>
                <w:rFonts w:ascii="Cambria Math" w:hAnsi="Cambria Math"/>
                <w:sz w:val="24"/>
                <w:szCs w:val="24"/>
              </w:rPr>
              <m:t>J</m:t>
            </m:r>
          </m:e>
          <m:sub>
            <m:r>
              <w:rPr>
                <w:rFonts w:ascii="Cambria Math" w:hAnsi="Cambria Math"/>
                <w:sz w:val="24"/>
                <w:szCs w:val="24"/>
              </w:rPr>
              <m:t>Y</m:t>
            </m:r>
          </m:sub>
        </m:sSub>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w:rPr>
                <w:rFonts w:ascii="Cambria Math" w:hAnsi="Cambria Math"/>
                <w:sz w:val="24"/>
                <w:szCs w:val="24"/>
              </w:rPr>
              <m:t>n</m:t>
            </m:r>
          </m:den>
        </m:f>
        <m:d>
          <m:dPr>
            <m:ctrlPr>
              <w:rPr>
                <w:rFonts w:ascii="Cambria Math" w:hAnsi="Cambria Math"/>
                <w:sz w:val="24"/>
                <w:szCs w:val="24"/>
              </w:rPr>
            </m:ctrlPr>
          </m:dPr>
          <m:e>
            <m:nary>
              <m:naryPr>
                <m:chr m:val="∑"/>
                <m:limLoc m:val="undOvr"/>
                <m:ctrlPr>
                  <w:rPr>
                    <w:rFonts w:ascii="Cambria Math" w:hAnsi="Cambria Math"/>
                    <w:sz w:val="24"/>
                    <w:szCs w:val="24"/>
                  </w:rPr>
                </m:ctrlPr>
              </m:naryPr>
              <m:sub>
                <m:r>
                  <w:rPr>
                    <w:rFonts w:ascii="Cambria Math" w:hAnsi="Cambria Math"/>
                    <w:sz w:val="24"/>
                    <w:szCs w:val="24"/>
                  </w:rPr>
                  <m:t>i</m:t>
                </m:r>
                <m:r>
                  <m:rPr>
                    <m:sty m:val="p"/>
                  </m:rPr>
                  <w:rPr>
                    <w:rFonts w:ascii="Cambria Math" w:hAnsi="Cambria Math"/>
                    <w:sz w:val="24"/>
                    <w:szCs w:val="24"/>
                  </w:rPr>
                  <m:t>=1</m:t>
                </m:r>
              </m:sub>
              <m:sup>
                <m:r>
                  <w:rPr>
                    <w:rFonts w:ascii="Cambria Math" w:hAnsi="Cambria Math"/>
                    <w:sz w:val="24"/>
                    <w:szCs w:val="24"/>
                  </w:rPr>
                  <m:t>n</m:t>
                </m:r>
              </m:sup>
              <m:e>
                <m:nary>
                  <m:naryPr>
                    <m:chr m:val="∑"/>
                    <m:limLoc m:val="undOvr"/>
                    <m:ctrlPr>
                      <w:rPr>
                        <w:rFonts w:ascii="Cambria Math" w:hAnsi="Cambria Math"/>
                        <w:sz w:val="24"/>
                        <w:szCs w:val="24"/>
                      </w:rPr>
                    </m:ctrlPr>
                  </m:naryPr>
                  <m:sub>
                    <m:r>
                      <w:rPr>
                        <w:rFonts w:ascii="Cambria Math" w:hAnsi="Cambria Math"/>
                        <w:sz w:val="24"/>
                        <w:szCs w:val="24"/>
                      </w:rPr>
                      <m:t>j</m:t>
                    </m:r>
                    <m:r>
                      <m:rPr>
                        <m:sty m:val="p"/>
                      </m:rPr>
                      <w:rPr>
                        <w:rFonts w:ascii="Cambria Math" w:hAnsi="Cambria Math"/>
                        <w:sz w:val="24"/>
                        <w:szCs w:val="24"/>
                      </w:rPr>
                      <m:t>=1</m:t>
                    </m:r>
                  </m:sub>
                  <m:sup>
                    <m:r>
                      <w:rPr>
                        <w:rFonts w:ascii="Cambria Math" w:hAnsi="Cambria Math"/>
                        <w:sz w:val="24"/>
                        <w:szCs w:val="24"/>
                      </w:rPr>
                      <m:t>k</m:t>
                    </m:r>
                  </m:sup>
                  <m:e>
                    <m:sSubSup>
                      <m:sSubSupPr>
                        <m:ctrlPr>
                          <w:rPr>
                            <w:rFonts w:ascii="Cambria Math" w:hAnsi="Cambria Math"/>
                            <w:sz w:val="24"/>
                            <w:szCs w:val="24"/>
                          </w:rPr>
                        </m:ctrlPr>
                      </m:sSubSupPr>
                      <m:e>
                        <m:r>
                          <w:rPr>
                            <w:rFonts w:ascii="Cambria Math" w:hAnsi="Cambria Math"/>
                            <w:sz w:val="24"/>
                            <w:szCs w:val="24"/>
                          </w:rPr>
                          <m:t>Y</m:t>
                        </m:r>
                      </m:e>
                      <m:sub>
                        <m:r>
                          <w:rPr>
                            <w:rFonts w:ascii="Cambria Math" w:hAnsi="Cambria Math"/>
                            <w:sz w:val="24"/>
                            <w:szCs w:val="24"/>
                          </w:rPr>
                          <m:t>ij</m:t>
                        </m:r>
                      </m:sub>
                      <m:sup>
                        <m:r>
                          <m:rPr>
                            <m:sty m:val="p"/>
                          </m:rPr>
                          <w:rPr>
                            <w:rFonts w:ascii="Cambria Math" w:hAnsi="Cambria Math"/>
                            <w:sz w:val="24"/>
                            <w:szCs w:val="24"/>
                          </w:rPr>
                          <m:t>2</m:t>
                        </m:r>
                      </m:sup>
                    </m:sSubSup>
                  </m:e>
                </m:nary>
              </m:e>
            </m:nary>
          </m:e>
        </m:d>
      </m:oMath>
      <w:r w:rsidR="004F1D1B">
        <w:rPr>
          <w:sz w:val="24"/>
          <w:szCs w:val="24"/>
        </w:rPr>
        <w:t xml:space="preserve">                        </w:t>
      </w:r>
      <w:r w:rsidR="00203F8B" w:rsidRPr="00F77500">
        <w:rPr>
          <w:sz w:val="24"/>
          <w:szCs w:val="24"/>
        </w:rPr>
        <w:t>(3)</w:t>
      </w:r>
    </w:p>
    <w:p w14:paraId="6D6EFD9E" w14:textId="77777777" w:rsidR="00203F8B" w:rsidRPr="00F77500" w:rsidRDefault="00B22486" w:rsidP="00EF6440">
      <w:pPr>
        <w:autoSpaceDE w:val="0"/>
        <w:autoSpaceDN w:val="0"/>
        <w:adjustRightInd w:val="0"/>
        <w:spacing w:beforeLines="50" w:before="156" w:afterLines="50" w:after="156" w:line="360" w:lineRule="auto"/>
        <w:rPr>
          <w:sz w:val="24"/>
          <w:szCs w:val="24"/>
        </w:rPr>
      </w:pPr>
      <w:r>
        <w:rPr>
          <w:sz w:val="24"/>
          <w:szCs w:val="24"/>
        </w:rPr>
        <w:t xml:space="preserve">                    </w:t>
      </w:r>
      <w:r w:rsidR="00203F8B" w:rsidRPr="00F77500">
        <w:rPr>
          <w:sz w:val="24"/>
          <w:szCs w:val="24"/>
        </w:rPr>
        <w:t xml:space="preserve">    </w:t>
      </w:r>
      <m:oMath>
        <m:sSub>
          <m:sSubPr>
            <m:ctrlPr>
              <w:rPr>
                <w:rFonts w:ascii="Cambria Math" w:hAnsi="Cambria Math"/>
                <w:sz w:val="24"/>
                <w:szCs w:val="24"/>
              </w:rPr>
            </m:ctrlPr>
          </m:sSubPr>
          <m:e>
            <m:r>
              <w:rPr>
                <w:rFonts w:ascii="Cambria Math" w:hAnsi="Cambria Math"/>
                <w:sz w:val="24"/>
                <w:szCs w:val="24"/>
              </w:rPr>
              <m:t>J</m:t>
            </m:r>
          </m:e>
          <m:sub>
            <m:r>
              <w:rPr>
                <w:rFonts w:ascii="Cambria Math" w:hAnsi="Cambria Math"/>
                <w:sz w:val="24"/>
                <w:szCs w:val="24"/>
              </w:rPr>
              <m:t>XY</m:t>
            </m:r>
          </m:sub>
        </m:sSub>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w:rPr>
                <w:rFonts w:ascii="Cambria Math" w:hAnsi="Cambria Math"/>
                <w:sz w:val="24"/>
                <w:szCs w:val="24"/>
              </w:rPr>
              <m:t>n</m:t>
            </m:r>
          </m:den>
        </m:f>
        <m:d>
          <m:dPr>
            <m:ctrlPr>
              <w:rPr>
                <w:rFonts w:ascii="Cambria Math" w:hAnsi="Cambria Math"/>
                <w:sz w:val="24"/>
                <w:szCs w:val="24"/>
              </w:rPr>
            </m:ctrlPr>
          </m:dPr>
          <m:e>
            <m:nary>
              <m:naryPr>
                <m:chr m:val="∑"/>
                <m:limLoc m:val="undOvr"/>
                <m:ctrlPr>
                  <w:rPr>
                    <w:rFonts w:ascii="Cambria Math" w:hAnsi="Cambria Math"/>
                    <w:sz w:val="24"/>
                    <w:szCs w:val="24"/>
                  </w:rPr>
                </m:ctrlPr>
              </m:naryPr>
              <m:sub>
                <m:r>
                  <w:rPr>
                    <w:rFonts w:ascii="Cambria Math" w:hAnsi="Cambria Math"/>
                    <w:sz w:val="24"/>
                    <w:szCs w:val="24"/>
                  </w:rPr>
                  <m:t>i</m:t>
                </m:r>
                <m:r>
                  <m:rPr>
                    <m:sty m:val="p"/>
                  </m:rPr>
                  <w:rPr>
                    <w:rFonts w:ascii="Cambria Math" w:hAnsi="Cambria Math"/>
                    <w:sz w:val="24"/>
                    <w:szCs w:val="24"/>
                  </w:rPr>
                  <m:t>=1</m:t>
                </m:r>
              </m:sub>
              <m:sup>
                <m:r>
                  <w:rPr>
                    <w:rFonts w:ascii="Cambria Math" w:hAnsi="Cambria Math"/>
                    <w:sz w:val="24"/>
                    <w:szCs w:val="24"/>
                  </w:rPr>
                  <m:t>n</m:t>
                </m:r>
              </m:sup>
              <m:e>
                <m:nary>
                  <m:naryPr>
                    <m:chr m:val="∑"/>
                    <m:limLoc m:val="undOvr"/>
                    <m:ctrlPr>
                      <w:rPr>
                        <w:rFonts w:ascii="Cambria Math" w:hAnsi="Cambria Math"/>
                        <w:sz w:val="24"/>
                        <w:szCs w:val="24"/>
                      </w:rPr>
                    </m:ctrlPr>
                  </m:naryPr>
                  <m:sub>
                    <m:r>
                      <w:rPr>
                        <w:rFonts w:ascii="Cambria Math" w:hAnsi="Cambria Math"/>
                        <w:sz w:val="24"/>
                        <w:szCs w:val="24"/>
                      </w:rPr>
                      <m:t>j</m:t>
                    </m:r>
                    <m:r>
                      <m:rPr>
                        <m:sty m:val="p"/>
                      </m:rPr>
                      <w:rPr>
                        <w:rFonts w:ascii="Cambria Math" w:hAnsi="Cambria Math"/>
                        <w:sz w:val="24"/>
                        <w:szCs w:val="24"/>
                      </w:rPr>
                      <m:t>=1</m:t>
                    </m:r>
                  </m:sub>
                  <m:sup>
                    <m:r>
                      <w:rPr>
                        <w:rFonts w:ascii="Cambria Math" w:hAnsi="Cambria Math"/>
                        <w:sz w:val="24"/>
                        <w:szCs w:val="24"/>
                      </w:rPr>
                      <m:t>k</m:t>
                    </m:r>
                  </m:sup>
                  <m:e>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ij</m:t>
                        </m:r>
                      </m:sub>
                    </m:sSub>
                  </m:e>
                </m:nary>
              </m:e>
            </m:nary>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Y</m:t>
                </m:r>
              </m:e>
              <m:sub>
                <m:r>
                  <w:rPr>
                    <w:rFonts w:ascii="Cambria Math" w:hAnsi="Cambria Math"/>
                    <w:sz w:val="24"/>
                    <w:szCs w:val="24"/>
                  </w:rPr>
                  <m:t>ij</m:t>
                </m:r>
              </m:sub>
            </m:sSub>
          </m:e>
        </m:d>
      </m:oMath>
      <w:r w:rsidR="004F1D1B">
        <w:rPr>
          <w:sz w:val="24"/>
          <w:szCs w:val="24"/>
        </w:rPr>
        <w:t xml:space="preserve">                   </w:t>
      </w:r>
      <w:r w:rsidR="00203F8B" w:rsidRPr="00F77500">
        <w:rPr>
          <w:sz w:val="24"/>
          <w:szCs w:val="24"/>
        </w:rPr>
        <w:t>(4)</w:t>
      </w:r>
    </w:p>
    <w:p w14:paraId="56049A7F" w14:textId="77777777" w:rsidR="00203F8B" w:rsidRPr="00F77500" w:rsidRDefault="00203F8B" w:rsidP="00EF6440">
      <w:pPr>
        <w:autoSpaceDE w:val="0"/>
        <w:autoSpaceDN w:val="0"/>
        <w:adjustRightInd w:val="0"/>
        <w:spacing w:beforeLines="50" w:before="156" w:afterLines="50" w:after="156" w:line="360" w:lineRule="auto"/>
        <w:rPr>
          <w:sz w:val="24"/>
          <w:szCs w:val="24"/>
        </w:rPr>
      </w:pPr>
      <w:r w:rsidRPr="00F77500">
        <w:rPr>
          <w:sz w:val="24"/>
          <w:szCs w:val="24"/>
        </w:rPr>
        <w:t xml:space="preserve">where </w:t>
      </w:r>
      <m:oMath>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ij</m:t>
            </m:r>
          </m:sub>
        </m:sSub>
      </m:oMath>
      <w:r w:rsidRPr="00F77500">
        <w:rPr>
          <w:sz w:val="24"/>
          <w:szCs w:val="24"/>
        </w:rPr>
        <w:t xml:space="preserve"> and </w:t>
      </w:r>
      <m:oMath>
        <m:sSub>
          <m:sSubPr>
            <m:ctrlPr>
              <w:rPr>
                <w:rFonts w:ascii="Cambria Math" w:hAnsi="Cambria Math"/>
                <w:sz w:val="24"/>
                <w:szCs w:val="24"/>
              </w:rPr>
            </m:ctrlPr>
          </m:sSubPr>
          <m:e>
            <m:r>
              <w:rPr>
                <w:rFonts w:ascii="Cambria Math" w:hAnsi="Cambria Math"/>
                <w:sz w:val="24"/>
                <w:szCs w:val="24"/>
              </w:rPr>
              <m:t>Y</m:t>
            </m:r>
          </m:e>
          <m:sub>
            <m:r>
              <w:rPr>
                <w:rFonts w:ascii="Cambria Math" w:hAnsi="Cambria Math"/>
                <w:sz w:val="24"/>
                <w:szCs w:val="24"/>
              </w:rPr>
              <m:t>ij</m:t>
            </m:r>
          </m:sub>
        </m:sSub>
      </m:oMath>
      <w:r w:rsidRPr="00F77500">
        <w:rPr>
          <w:sz w:val="24"/>
          <w:szCs w:val="24"/>
        </w:rPr>
        <w:t xml:space="preserve"> are frequencies of the j-th allele at the i-th locus in X and Y, respectively; n is the number of loci; and k is the number of alleles at each locus.</w:t>
      </w:r>
    </w:p>
    <w:p w14:paraId="09A7DCF9" w14:textId="30603463" w:rsidR="00203F8B" w:rsidRPr="00F77500" w:rsidRDefault="00203F8B" w:rsidP="00EF6440">
      <w:pPr>
        <w:autoSpaceDE w:val="0"/>
        <w:autoSpaceDN w:val="0"/>
        <w:adjustRightInd w:val="0"/>
        <w:spacing w:beforeLines="50" w:before="156" w:afterLines="50" w:after="156" w:line="360" w:lineRule="auto"/>
        <w:rPr>
          <w:sz w:val="24"/>
          <w:szCs w:val="24"/>
        </w:rPr>
      </w:pPr>
      <w:r w:rsidRPr="00F77500">
        <w:rPr>
          <w:sz w:val="24"/>
          <w:szCs w:val="24"/>
        </w:rPr>
        <w:t xml:space="preserve">The data on Gm haplotype frequencies of cities in China are </w:t>
      </w:r>
      <w:r w:rsidR="00414244">
        <w:rPr>
          <w:rFonts w:hint="eastAsia"/>
          <w:sz w:val="24"/>
          <w:szCs w:val="24"/>
        </w:rPr>
        <w:t>obtained</w:t>
      </w:r>
      <w:r w:rsidRPr="00F77500">
        <w:rPr>
          <w:sz w:val="24"/>
          <w:szCs w:val="24"/>
        </w:rPr>
        <w:t xml:space="preserve"> from </w:t>
      </w:r>
      <w:hyperlink w:anchor="_ENREF_54" w:tooltip="Zhao, 1989 #1880" w:history="1">
        <w:r w:rsidR="006158A2">
          <w:rPr>
            <w:sz w:val="24"/>
            <w:szCs w:val="24"/>
          </w:rPr>
          <w:fldChar w:fldCharType="begin"/>
        </w:r>
        <w:r w:rsidR="006158A2">
          <w:rPr>
            <w:sz w:val="24"/>
            <w:szCs w:val="24"/>
          </w:rPr>
          <w:instrText xml:space="preserve"> ADDIN EN.CITE &lt;EndNote&gt;&lt;Cite AuthorYear="1"&gt;&lt;Author&gt;Zhao&lt;/Author&gt;&lt;Year&gt;1989&lt;/Year&gt;&lt;RecNum&gt;1880&lt;/RecNum&gt;&lt;DisplayText&gt;Zhao and Lee (1989)&lt;/DisplayText&gt;&lt;record&gt;&lt;rec-number&gt;1880&lt;/rec-number&gt;&lt;foreign-keys&gt;&lt;key app="EN" db-id="5av2ar2d802ax6earv6xaswcrwtpwerr9rrw"&gt;1880&lt;/key&gt;&lt;/foreign-keys&gt;&lt;ref-type name="Journal Article"&gt;17&lt;/ref-type&gt;&lt;contributors&gt;&lt;authors&gt;&lt;author&gt;Zhao, Tongmao&lt;/author&gt;&lt;author&gt;Lee, Tsung Dao&lt;/author&gt;&lt;/authors&gt;&lt;/contributors&gt;&lt;titles&gt;&lt;title&gt;Gm and Km allotypes in 74 Chinese populations: a hypothesis of the origin of the Chinese nation&lt;/title&gt;&lt;secondary-title&gt;Human genetics&lt;/secondary-title&gt;&lt;/titles&gt;&lt;periodical&gt;&lt;full-title&gt;Human genetics&lt;/full-title&gt;&lt;/periodical&gt;&lt;pages&gt;101-110&lt;/pages&gt;&lt;volume&gt;83&lt;/volume&gt;&lt;number&gt;2&lt;/number&gt;&lt;dates&gt;&lt;year&gt;1989&lt;/year&gt;&lt;/dates&gt;&lt;isbn&gt;0340-6717&lt;/isbn&gt;&lt;urls&gt;&lt;/urls&gt;&lt;/record&gt;&lt;/Cite&gt;&lt;/EndNote&gt;</w:instrText>
        </w:r>
        <w:r w:rsidR="006158A2">
          <w:rPr>
            <w:sz w:val="24"/>
            <w:szCs w:val="24"/>
          </w:rPr>
          <w:fldChar w:fldCharType="separate"/>
        </w:r>
        <w:r w:rsidR="006158A2">
          <w:rPr>
            <w:noProof/>
            <w:sz w:val="24"/>
            <w:szCs w:val="24"/>
          </w:rPr>
          <w:t>Zhao and Lee (1989)</w:t>
        </w:r>
        <w:r w:rsidR="006158A2">
          <w:rPr>
            <w:sz w:val="24"/>
            <w:szCs w:val="24"/>
          </w:rPr>
          <w:fldChar w:fldCharType="end"/>
        </w:r>
      </w:hyperlink>
      <w:r w:rsidRPr="00F77500">
        <w:rPr>
          <w:sz w:val="24"/>
          <w:szCs w:val="24"/>
        </w:rPr>
        <w:t xml:space="preserve">. The subjects were drawn from 68 cities. The families of all subjects had resided in the region for </w:t>
      </w:r>
      <w:r w:rsidR="00F741C8" w:rsidRPr="003369A4">
        <w:rPr>
          <w:sz w:val="24"/>
          <w:szCs w:val="24"/>
        </w:rPr>
        <w:t xml:space="preserve">at least </w:t>
      </w:r>
      <w:r w:rsidRPr="00F77500">
        <w:rPr>
          <w:sz w:val="24"/>
          <w:szCs w:val="24"/>
        </w:rPr>
        <w:t>three generations without mixed marriage with other nationalities. A total of 9</w:t>
      </w:r>
      <w:r w:rsidR="00F741C8">
        <w:rPr>
          <w:sz w:val="24"/>
          <w:szCs w:val="24"/>
        </w:rPr>
        <w:t>,</w:t>
      </w:r>
      <w:r w:rsidRPr="00F77500">
        <w:rPr>
          <w:sz w:val="24"/>
          <w:szCs w:val="24"/>
        </w:rPr>
        <w:t xml:space="preserve">560 subjects were typed for Gm. Summary statistic of genetic distance among cities </w:t>
      </w:r>
      <w:r w:rsidR="00780B3A" w:rsidRPr="00F77500">
        <w:rPr>
          <w:sz w:val="24"/>
          <w:szCs w:val="24"/>
        </w:rPr>
        <w:t xml:space="preserve">in China </w:t>
      </w:r>
      <w:r w:rsidRPr="00F77500">
        <w:rPr>
          <w:sz w:val="24"/>
          <w:szCs w:val="24"/>
        </w:rPr>
        <w:t>is reported in table 2.</w:t>
      </w:r>
    </w:p>
    <w:p w14:paraId="07D4DFFA" w14:textId="5698872B" w:rsidR="00203F8B" w:rsidRPr="00FC189B" w:rsidRDefault="00C83163" w:rsidP="00EF6440">
      <w:pPr>
        <w:spacing w:beforeLines="50" w:before="156" w:afterLines="50" w:after="156" w:line="360" w:lineRule="auto"/>
        <w:rPr>
          <w:i/>
          <w:sz w:val="24"/>
          <w:szCs w:val="24"/>
        </w:rPr>
      </w:pPr>
      <w:r w:rsidRPr="00FC189B">
        <w:rPr>
          <w:i/>
          <w:sz w:val="24"/>
          <w:szCs w:val="24"/>
        </w:rPr>
        <w:t>2.2</w:t>
      </w:r>
      <w:r w:rsidR="000B1B76" w:rsidRPr="00FC189B">
        <w:rPr>
          <w:i/>
          <w:sz w:val="24"/>
          <w:szCs w:val="24"/>
        </w:rPr>
        <w:t>.</w:t>
      </w:r>
      <w:r w:rsidRPr="00FC189B">
        <w:rPr>
          <w:i/>
          <w:sz w:val="24"/>
          <w:szCs w:val="24"/>
        </w:rPr>
        <w:t xml:space="preserve"> </w:t>
      </w:r>
      <w:del w:id="260" w:author="Wang Ling" w:date="2018-11-20T10:02:00Z">
        <w:r w:rsidR="00203F8B" w:rsidRPr="00FC189B" w:rsidDel="00196916">
          <w:rPr>
            <w:i/>
            <w:sz w:val="24"/>
            <w:szCs w:val="24"/>
          </w:rPr>
          <w:delText>Economic preference</w:delText>
        </w:r>
      </w:del>
      <w:ins w:id="261" w:author="Wang Ling" w:date="2018-11-20T10:02:00Z">
        <w:r w:rsidR="00196916">
          <w:rPr>
            <w:i/>
            <w:sz w:val="24"/>
            <w:szCs w:val="24"/>
          </w:rPr>
          <w:t>Preference</w:t>
        </w:r>
      </w:ins>
      <w:r w:rsidR="00F741C8" w:rsidRPr="00FC189B">
        <w:rPr>
          <w:i/>
          <w:sz w:val="24"/>
          <w:szCs w:val="24"/>
        </w:rPr>
        <w:t>s</w:t>
      </w:r>
      <w:r w:rsidR="00203F8B" w:rsidRPr="00FC189B">
        <w:rPr>
          <w:i/>
          <w:sz w:val="24"/>
          <w:szCs w:val="24"/>
        </w:rPr>
        <w:t xml:space="preserve"> and behaviors </w:t>
      </w:r>
    </w:p>
    <w:p w14:paraId="5C95EFCD" w14:textId="5F05B3BF" w:rsidR="00795E1C" w:rsidRDefault="00203F8B" w:rsidP="00EF6440">
      <w:pPr>
        <w:autoSpaceDE w:val="0"/>
        <w:autoSpaceDN w:val="0"/>
        <w:adjustRightInd w:val="0"/>
        <w:spacing w:beforeLines="50" w:before="156" w:afterLines="50" w:after="156" w:line="360" w:lineRule="auto"/>
        <w:rPr>
          <w:sz w:val="24"/>
          <w:szCs w:val="24"/>
        </w:rPr>
      </w:pPr>
      <w:r w:rsidRPr="00F77500">
        <w:rPr>
          <w:sz w:val="24"/>
          <w:szCs w:val="24"/>
        </w:rPr>
        <w:t xml:space="preserve">We measure </w:t>
      </w:r>
      <w:del w:id="262" w:author="Wang Ling" w:date="2018-11-20T10:02:00Z">
        <w:r w:rsidRPr="00F77500" w:rsidDel="00196916">
          <w:rPr>
            <w:sz w:val="24"/>
            <w:szCs w:val="24"/>
          </w:rPr>
          <w:delText>economic preference</w:delText>
        </w:r>
      </w:del>
      <w:ins w:id="263" w:author="Wang Ling" w:date="2018-11-20T10:02:00Z">
        <w:r w:rsidR="00196916">
          <w:rPr>
            <w:sz w:val="24"/>
            <w:szCs w:val="24"/>
          </w:rPr>
          <w:t>preference</w:t>
        </w:r>
      </w:ins>
      <w:r w:rsidRPr="00F77500">
        <w:rPr>
          <w:sz w:val="24"/>
          <w:szCs w:val="24"/>
        </w:rPr>
        <w:t>s and behaviors with two different data source</w:t>
      </w:r>
      <w:r w:rsidR="00F741C8">
        <w:rPr>
          <w:sz w:val="24"/>
          <w:szCs w:val="24"/>
        </w:rPr>
        <w:t>s</w:t>
      </w:r>
      <w:r w:rsidRPr="00F77500">
        <w:rPr>
          <w:sz w:val="24"/>
          <w:szCs w:val="24"/>
        </w:rPr>
        <w:t>. The first one is</w:t>
      </w:r>
      <w:r w:rsidR="002F6D16" w:rsidRPr="002F6D16">
        <w:t xml:space="preserve"> </w:t>
      </w:r>
      <w:r w:rsidR="002F6D16" w:rsidRPr="002F6D16">
        <w:rPr>
          <w:sz w:val="24"/>
          <w:szCs w:val="24"/>
        </w:rPr>
        <w:t>China City Statistical Yearbook 2011</w:t>
      </w:r>
      <w:r w:rsidRPr="00F77500">
        <w:rPr>
          <w:sz w:val="24"/>
          <w:szCs w:val="24"/>
        </w:rPr>
        <w:t xml:space="preserve">. We have found three </w:t>
      </w:r>
      <w:del w:id="264" w:author="Wang Ling" w:date="2018-11-20T10:02:00Z">
        <w:r w:rsidRPr="00F77500" w:rsidDel="00196916">
          <w:rPr>
            <w:sz w:val="24"/>
            <w:szCs w:val="24"/>
          </w:rPr>
          <w:delText>economic behavior</w:delText>
        </w:r>
      </w:del>
      <w:ins w:id="265" w:author="Wang Ling" w:date="2018-11-20T10:02:00Z">
        <w:r w:rsidR="00196916">
          <w:rPr>
            <w:sz w:val="24"/>
            <w:szCs w:val="24"/>
          </w:rPr>
          <w:t>behavior</w:t>
        </w:r>
      </w:ins>
      <w:r w:rsidRPr="00F77500">
        <w:rPr>
          <w:sz w:val="24"/>
          <w:szCs w:val="24"/>
        </w:rPr>
        <w:t>s link</w:t>
      </w:r>
      <w:r w:rsidR="00AD567B" w:rsidRPr="00F77500">
        <w:rPr>
          <w:sz w:val="24"/>
          <w:szCs w:val="24"/>
        </w:rPr>
        <w:t>ed</w:t>
      </w:r>
      <w:r w:rsidRPr="00F77500">
        <w:rPr>
          <w:sz w:val="24"/>
          <w:szCs w:val="24"/>
        </w:rPr>
        <w:t xml:space="preserve"> to </w:t>
      </w:r>
      <w:del w:id="266" w:author="Wang Ling" w:date="2018-11-20T10:02:00Z">
        <w:r w:rsidR="00AD567B" w:rsidRPr="00F77500" w:rsidDel="00196916">
          <w:rPr>
            <w:sz w:val="24"/>
            <w:szCs w:val="24"/>
          </w:rPr>
          <w:delText>economic preference</w:delText>
        </w:r>
      </w:del>
      <w:ins w:id="267" w:author="Wang Ling" w:date="2018-11-20T10:02:00Z">
        <w:r w:rsidR="00196916">
          <w:rPr>
            <w:sz w:val="24"/>
            <w:szCs w:val="24"/>
          </w:rPr>
          <w:t>preference</w:t>
        </w:r>
      </w:ins>
      <w:r w:rsidR="00AD567B" w:rsidRPr="00F77500">
        <w:rPr>
          <w:sz w:val="24"/>
          <w:szCs w:val="24"/>
        </w:rPr>
        <w:t>s that we focus on</w:t>
      </w:r>
      <w:r w:rsidRPr="00F77500">
        <w:rPr>
          <w:sz w:val="24"/>
          <w:szCs w:val="24"/>
        </w:rPr>
        <w:t xml:space="preserve"> in this database: </w:t>
      </w:r>
      <w:r w:rsidR="00FA74DE">
        <w:rPr>
          <w:sz w:val="24"/>
          <w:szCs w:val="24"/>
        </w:rPr>
        <w:t>private sector development</w:t>
      </w:r>
      <w:r w:rsidRPr="00F77500">
        <w:rPr>
          <w:sz w:val="24"/>
          <w:szCs w:val="24"/>
        </w:rPr>
        <w:t>, saving</w:t>
      </w:r>
      <w:r w:rsidR="0053277F">
        <w:rPr>
          <w:sz w:val="24"/>
          <w:szCs w:val="24"/>
        </w:rPr>
        <w:t>s</w:t>
      </w:r>
      <w:r w:rsidRPr="00F77500">
        <w:rPr>
          <w:sz w:val="24"/>
          <w:szCs w:val="24"/>
        </w:rPr>
        <w:t xml:space="preserve"> ra</w:t>
      </w:r>
      <w:r w:rsidR="0053277F">
        <w:rPr>
          <w:sz w:val="24"/>
          <w:szCs w:val="24"/>
        </w:rPr>
        <w:t>te</w:t>
      </w:r>
      <w:r w:rsidRPr="00F77500">
        <w:rPr>
          <w:sz w:val="24"/>
          <w:szCs w:val="24"/>
        </w:rPr>
        <w:t xml:space="preserve"> and divorce rate. </w:t>
      </w:r>
      <w:r w:rsidR="00FA74DE">
        <w:rPr>
          <w:sz w:val="24"/>
          <w:szCs w:val="24"/>
        </w:rPr>
        <w:t>Private sector development</w:t>
      </w:r>
      <w:r w:rsidR="00823B06">
        <w:rPr>
          <w:sz w:val="24"/>
          <w:szCs w:val="24"/>
        </w:rPr>
        <w:t xml:space="preserve"> is a proxy of entrepreneurship. It</w:t>
      </w:r>
      <w:r w:rsidRPr="00F77500">
        <w:rPr>
          <w:sz w:val="24"/>
          <w:szCs w:val="24"/>
        </w:rPr>
        <w:t xml:space="preserve"> is defined as the percentage of </w:t>
      </w:r>
      <w:r w:rsidR="00F741C8">
        <w:rPr>
          <w:sz w:val="24"/>
          <w:szCs w:val="24"/>
        </w:rPr>
        <w:t>population</w:t>
      </w:r>
      <w:r w:rsidR="00F741C8" w:rsidRPr="00F77500">
        <w:rPr>
          <w:sz w:val="24"/>
          <w:szCs w:val="24"/>
        </w:rPr>
        <w:t xml:space="preserve"> </w:t>
      </w:r>
      <w:r w:rsidRPr="00F77500">
        <w:rPr>
          <w:sz w:val="24"/>
          <w:szCs w:val="24"/>
        </w:rPr>
        <w:t xml:space="preserve">employed in private enterprises and self-employed individuals in urban areas. </w:t>
      </w:r>
      <w:r w:rsidR="0053277F">
        <w:rPr>
          <w:sz w:val="24"/>
          <w:szCs w:val="24"/>
        </w:rPr>
        <w:t>Savings rate</w:t>
      </w:r>
      <w:r w:rsidR="003D0271" w:rsidRPr="00F77500">
        <w:rPr>
          <w:sz w:val="24"/>
          <w:szCs w:val="24"/>
        </w:rPr>
        <w:t xml:space="preserve"> is defined as the ratio of saving</w:t>
      </w:r>
      <w:r w:rsidR="00FA74DE">
        <w:rPr>
          <w:sz w:val="24"/>
          <w:szCs w:val="24"/>
        </w:rPr>
        <w:t xml:space="preserve">s </w:t>
      </w:r>
      <w:r w:rsidR="003D0271" w:rsidRPr="00F77500">
        <w:rPr>
          <w:sz w:val="24"/>
          <w:szCs w:val="24"/>
        </w:rPr>
        <w:t>to disposable income of residents</w:t>
      </w:r>
      <w:r w:rsidR="00F945CD">
        <w:rPr>
          <w:sz w:val="24"/>
          <w:szCs w:val="24"/>
        </w:rPr>
        <w:fldChar w:fldCharType="begin"/>
      </w:r>
      <w:r w:rsidR="00F945CD">
        <w:rPr>
          <w:sz w:val="24"/>
          <w:szCs w:val="24"/>
        </w:rPr>
        <w:instrText xml:space="preserve"> ADDIN EN.CITE &lt;EndNote&gt;&lt;Cite&gt;&lt;Author&gt;Zhou&lt;/Author&gt;&lt;Year&gt;2014&lt;/Year&gt;&lt;RecNum&gt;1959&lt;/RecNum&gt;&lt;DisplayText&gt;(Zhou, 2014)&lt;/DisplayText&gt;&lt;record&gt;&lt;rec-number&gt;1959&lt;/rec-number&gt;&lt;foreign-keys&gt;&lt;key app="EN" db-id="5av2ar2d802ax6earv6xaswcrwtpwerr9rrw"&gt;1959&lt;/key&gt;&lt;/foreign-keys&gt;&lt;ref-type name="Journal Article"&gt;17&lt;/ref-type&gt;&lt;contributors&gt;&lt;authors&gt;&lt;author&gt;Zhou, Weina&lt;/author&gt;&lt;/authors&gt;&lt;/contributors&gt;&lt;titles&gt;&lt;title&gt;Brothers, household financial markets and savings rate in China&lt;/title&gt;&lt;secondary-title&gt;Journal of Development Economics&lt;/secondary-title&gt;&lt;/titles&gt;&lt;periodical&gt;&lt;full-title&gt;Journal of Development Economics&lt;/full-title&gt;&lt;/periodical&gt;&lt;pages&gt;34-47&lt;/pages&gt;&lt;volume&gt;111&lt;/volume&gt;&lt;dates&gt;&lt;year&gt;2014&lt;/year&gt;&lt;/dates&gt;&lt;isbn&gt;0304-3878&lt;/isbn&gt;&lt;urls&gt;&lt;/urls&gt;&lt;/record&gt;&lt;/Cite&gt;&lt;/EndNote&gt;</w:instrText>
      </w:r>
      <w:r w:rsidR="00F945CD">
        <w:rPr>
          <w:sz w:val="24"/>
          <w:szCs w:val="24"/>
        </w:rPr>
        <w:fldChar w:fldCharType="separate"/>
      </w:r>
      <w:r w:rsidR="00F945CD">
        <w:rPr>
          <w:noProof/>
          <w:sz w:val="24"/>
          <w:szCs w:val="24"/>
        </w:rPr>
        <w:t>(</w:t>
      </w:r>
      <w:hyperlink w:anchor="_ENREF_55" w:tooltip="Zhou, 2014 #1959" w:history="1">
        <w:r w:rsidR="006158A2">
          <w:rPr>
            <w:noProof/>
            <w:sz w:val="24"/>
            <w:szCs w:val="24"/>
          </w:rPr>
          <w:t>Zhou, 2014</w:t>
        </w:r>
      </w:hyperlink>
      <w:r w:rsidR="00F945CD">
        <w:rPr>
          <w:noProof/>
          <w:sz w:val="24"/>
          <w:szCs w:val="24"/>
        </w:rPr>
        <w:t>)</w:t>
      </w:r>
      <w:r w:rsidR="00F945CD">
        <w:rPr>
          <w:sz w:val="24"/>
          <w:szCs w:val="24"/>
        </w:rPr>
        <w:fldChar w:fldCharType="end"/>
      </w:r>
      <w:ins w:id="268" w:author="Wang Ling" w:date="2018-11-20T15:22:00Z">
        <w:r w:rsidR="00F945CD">
          <w:rPr>
            <w:rStyle w:val="af2"/>
            <w:sz w:val="24"/>
            <w:szCs w:val="24"/>
          </w:rPr>
          <w:footnoteReference w:id="1"/>
        </w:r>
      </w:ins>
      <w:r w:rsidR="003D0271" w:rsidRPr="00F77500">
        <w:rPr>
          <w:sz w:val="24"/>
          <w:szCs w:val="24"/>
        </w:rPr>
        <w:t>.</w:t>
      </w:r>
      <w:r w:rsidRPr="00F77500">
        <w:rPr>
          <w:sz w:val="24"/>
          <w:szCs w:val="24"/>
        </w:rPr>
        <w:t xml:space="preserve"> Divorce rate </w:t>
      </w:r>
      <w:r w:rsidR="003D0271" w:rsidRPr="00F77500">
        <w:rPr>
          <w:sz w:val="24"/>
          <w:szCs w:val="24"/>
        </w:rPr>
        <w:t xml:space="preserve">is a measure of individualism as it </w:t>
      </w:r>
      <w:r w:rsidRPr="00F77500">
        <w:rPr>
          <w:sz w:val="24"/>
          <w:szCs w:val="24"/>
        </w:rPr>
        <w:t xml:space="preserve">is proved </w:t>
      </w:r>
      <w:r w:rsidR="00FA74DE">
        <w:rPr>
          <w:sz w:val="24"/>
          <w:szCs w:val="24"/>
        </w:rPr>
        <w:t>that individualistic regions have higher divorce rates</w:t>
      </w:r>
      <w:r w:rsidRPr="00F77500">
        <w:rPr>
          <w:sz w:val="24"/>
          <w:szCs w:val="24"/>
        </w:rPr>
        <w:t xml:space="preserve"> </w:t>
      </w:r>
      <w:r w:rsidR="000F4D32">
        <w:rPr>
          <w:sz w:val="24"/>
          <w:szCs w:val="24"/>
        </w:rPr>
        <w:fldChar w:fldCharType="begin"/>
      </w:r>
      <w:r w:rsidR="000F4D32">
        <w:rPr>
          <w:sz w:val="24"/>
          <w:szCs w:val="24"/>
        </w:rPr>
        <w:instrText xml:space="preserve"> ADDIN EN.CITE &lt;EndNote&gt;&lt;Cite&gt;&lt;Author&gt;Lester&lt;/Author&gt;&lt;Year&gt;1995&lt;/Year&gt;&lt;RecNum&gt;1882&lt;/RecNum&gt;&lt;DisplayText&gt;(Lester, 1995)&lt;/DisplayText&gt;&lt;record&gt;&lt;rec-number&gt;1882&lt;/rec-number&gt;&lt;foreign-keys&gt;&lt;key app="EN" db-id="5av2ar2d802ax6earv6xaswcrwtpwerr9rrw"&gt;1882&lt;/key&gt;&lt;/foreign-keys&gt;&lt;ref-type name="Journal Article"&gt;17&lt;/ref-type&gt;&lt;contributors&gt;&lt;authors&gt;&lt;author&gt;Lester, David&lt;/author&gt;&lt;/authors&gt;&lt;/contributors&gt;&lt;titles&gt;&lt;title&gt;Individualism and divorce&lt;/title&gt;&lt;secondary-title&gt;Psychological Reports&lt;/secondary-title&gt;&lt;/titles&gt;&lt;periodical&gt;&lt;full-title&gt;Psychological Reports&lt;/full-title&gt;&lt;/periodical&gt;&lt;pages&gt;258-258&lt;/pages&gt;&lt;volume&gt;76&lt;/volume&gt;&lt;number&gt;1&lt;/number&gt;&lt;dates&gt;&lt;year&gt;1995&lt;/year&gt;&lt;/dates&gt;&lt;isbn&gt;0033-2941&lt;/isbn&gt;&lt;urls&gt;&lt;/urls&gt;&lt;/record&gt;&lt;/Cite&gt;&lt;/EndNote&gt;</w:instrText>
      </w:r>
      <w:r w:rsidR="000F4D32">
        <w:rPr>
          <w:sz w:val="24"/>
          <w:szCs w:val="24"/>
        </w:rPr>
        <w:fldChar w:fldCharType="separate"/>
      </w:r>
      <w:r w:rsidR="000F4D32">
        <w:rPr>
          <w:noProof/>
          <w:sz w:val="24"/>
          <w:szCs w:val="24"/>
        </w:rPr>
        <w:t>(</w:t>
      </w:r>
      <w:hyperlink w:anchor="_ENREF_39" w:tooltip="Lester, 1995 #1882" w:history="1">
        <w:r w:rsidR="006158A2">
          <w:rPr>
            <w:noProof/>
            <w:sz w:val="24"/>
            <w:szCs w:val="24"/>
          </w:rPr>
          <w:t>Lester, 1995</w:t>
        </w:r>
      </w:hyperlink>
      <w:r w:rsidR="000F4D32">
        <w:rPr>
          <w:noProof/>
          <w:sz w:val="24"/>
          <w:szCs w:val="24"/>
        </w:rPr>
        <w:t>)</w:t>
      </w:r>
      <w:r w:rsidR="000F4D32">
        <w:rPr>
          <w:sz w:val="24"/>
          <w:szCs w:val="24"/>
        </w:rPr>
        <w:fldChar w:fldCharType="end"/>
      </w:r>
      <w:r w:rsidRPr="00F77500">
        <w:rPr>
          <w:sz w:val="24"/>
          <w:szCs w:val="24"/>
        </w:rPr>
        <w:t xml:space="preserve">. Differences in </w:t>
      </w:r>
      <w:del w:id="273" w:author="Wang Ling" w:date="2018-11-20T10:02:00Z">
        <w:r w:rsidRPr="00F77500" w:rsidDel="00196916">
          <w:rPr>
            <w:sz w:val="24"/>
            <w:szCs w:val="24"/>
          </w:rPr>
          <w:delText>economic preference</w:delText>
        </w:r>
      </w:del>
      <w:ins w:id="274" w:author="Wang Ling" w:date="2018-11-20T10:02:00Z">
        <w:r w:rsidR="00196916">
          <w:rPr>
            <w:sz w:val="24"/>
            <w:szCs w:val="24"/>
          </w:rPr>
          <w:t>preference</w:t>
        </w:r>
      </w:ins>
      <w:r w:rsidRPr="00F77500">
        <w:rPr>
          <w:sz w:val="24"/>
          <w:szCs w:val="24"/>
        </w:rPr>
        <w:t>s and behaviors (diff_</w:t>
      </w:r>
      <w:r w:rsidR="00CB01BD">
        <w:rPr>
          <w:rFonts w:hint="eastAsia"/>
          <w:sz w:val="24"/>
          <w:szCs w:val="24"/>
        </w:rPr>
        <w:t>priv</w:t>
      </w:r>
      <w:r w:rsidR="00CB01BD">
        <w:rPr>
          <w:sz w:val="24"/>
          <w:szCs w:val="24"/>
        </w:rPr>
        <w:t>ate_sector</w:t>
      </w:r>
      <w:r w:rsidRPr="00F77500">
        <w:rPr>
          <w:sz w:val="24"/>
          <w:szCs w:val="24"/>
        </w:rPr>
        <w:t>, diff_saving</w:t>
      </w:r>
      <w:r w:rsidR="0053277F">
        <w:rPr>
          <w:sz w:val="24"/>
          <w:szCs w:val="24"/>
        </w:rPr>
        <w:t>s</w:t>
      </w:r>
      <w:r w:rsidRPr="00F77500">
        <w:rPr>
          <w:sz w:val="24"/>
          <w:szCs w:val="24"/>
        </w:rPr>
        <w:t>_ra</w:t>
      </w:r>
      <w:r w:rsidR="0053277F">
        <w:rPr>
          <w:sz w:val="24"/>
          <w:szCs w:val="24"/>
        </w:rPr>
        <w:t>te</w:t>
      </w:r>
      <w:r w:rsidRPr="00F77500">
        <w:rPr>
          <w:sz w:val="24"/>
          <w:szCs w:val="24"/>
        </w:rPr>
        <w:t xml:space="preserve">, diff_divorce_rate) are calculated as the absolute differences among cities. </w:t>
      </w:r>
    </w:p>
    <w:p w14:paraId="0CA1310C" w14:textId="3728ABFA" w:rsidR="00203F8B" w:rsidRDefault="00203F8B" w:rsidP="00665262">
      <w:pPr>
        <w:autoSpaceDE w:val="0"/>
        <w:autoSpaceDN w:val="0"/>
        <w:adjustRightInd w:val="0"/>
        <w:spacing w:beforeLines="50" w:before="156" w:afterLines="50" w:after="156" w:line="360" w:lineRule="auto"/>
        <w:rPr>
          <w:sz w:val="24"/>
          <w:szCs w:val="24"/>
        </w:rPr>
      </w:pPr>
      <w:r w:rsidRPr="00F77500">
        <w:rPr>
          <w:sz w:val="24"/>
          <w:szCs w:val="24"/>
        </w:rPr>
        <w:lastRenderedPageBreak/>
        <w:t>A major concern in our research is migration. However, data</w:t>
      </w:r>
      <w:r w:rsidR="00522E4C">
        <w:rPr>
          <w:sz w:val="24"/>
          <w:szCs w:val="24"/>
        </w:rPr>
        <w:t xml:space="preserve"> in the</w:t>
      </w:r>
      <w:r w:rsidRPr="00F77500">
        <w:rPr>
          <w:sz w:val="24"/>
          <w:szCs w:val="24"/>
        </w:rPr>
        <w:t xml:space="preserve"> </w:t>
      </w:r>
      <w:r w:rsidR="00665262" w:rsidRPr="00665262">
        <w:rPr>
          <w:sz w:val="24"/>
          <w:szCs w:val="24"/>
        </w:rPr>
        <w:t>China City Statistical Yearbook 2011</w:t>
      </w:r>
      <w:r w:rsidRPr="00F77500">
        <w:rPr>
          <w:sz w:val="24"/>
          <w:szCs w:val="24"/>
        </w:rPr>
        <w:t xml:space="preserve"> cannot identify local people. We try to mitigate the problem of migration by excluding three ma</w:t>
      </w:r>
      <w:r w:rsidR="00522E4C">
        <w:rPr>
          <w:sz w:val="24"/>
          <w:szCs w:val="24"/>
        </w:rPr>
        <w:t>jor</w:t>
      </w:r>
      <w:r w:rsidRPr="00F77500">
        <w:rPr>
          <w:sz w:val="24"/>
          <w:szCs w:val="24"/>
        </w:rPr>
        <w:t xml:space="preserve"> migration-attracting centers in China: Beijing, Shanghai and</w:t>
      </w:r>
      <w:r w:rsidR="00E17003">
        <w:rPr>
          <w:sz w:val="24"/>
          <w:szCs w:val="24"/>
        </w:rPr>
        <w:t xml:space="preserve"> Guangzhou</w:t>
      </w:r>
      <w:r w:rsidRPr="00E17003">
        <w:rPr>
          <w:sz w:val="24"/>
          <w:szCs w:val="24"/>
        </w:rPr>
        <w:t>.</w:t>
      </w:r>
      <w:r w:rsidRPr="00F77500">
        <w:rPr>
          <w:sz w:val="24"/>
          <w:szCs w:val="24"/>
        </w:rPr>
        <w:t xml:space="preserve"> After excluding the </w:t>
      </w:r>
      <w:r w:rsidRPr="00E17003">
        <w:rPr>
          <w:sz w:val="24"/>
          <w:szCs w:val="24"/>
        </w:rPr>
        <w:t>t</w:t>
      </w:r>
      <w:r w:rsidR="003369A4" w:rsidRPr="00E17003">
        <w:rPr>
          <w:sz w:val="24"/>
          <w:szCs w:val="24"/>
        </w:rPr>
        <w:t>h</w:t>
      </w:r>
      <w:r w:rsidRPr="00E17003">
        <w:rPr>
          <w:sz w:val="24"/>
          <w:szCs w:val="24"/>
        </w:rPr>
        <w:t>ree</w:t>
      </w:r>
      <w:r w:rsidRPr="00F77500">
        <w:rPr>
          <w:sz w:val="24"/>
          <w:szCs w:val="24"/>
        </w:rPr>
        <w:t xml:space="preserve"> cities, </w:t>
      </w:r>
      <w:r w:rsidR="000C0E80">
        <w:rPr>
          <w:sz w:val="24"/>
          <w:szCs w:val="24"/>
        </w:rPr>
        <w:t xml:space="preserve">we compute differences between all pairs of cities for which data on </w:t>
      </w:r>
      <w:r w:rsidR="00234799">
        <w:rPr>
          <w:sz w:val="24"/>
          <w:szCs w:val="24"/>
        </w:rPr>
        <w:t xml:space="preserve">the </w:t>
      </w:r>
      <w:r w:rsidR="000C0E80">
        <w:rPr>
          <w:sz w:val="24"/>
          <w:szCs w:val="24"/>
        </w:rPr>
        <w:t xml:space="preserve">corresponding </w:t>
      </w:r>
      <w:del w:id="275" w:author="Wang Ling" w:date="2018-11-20T10:02:00Z">
        <w:r w:rsidR="000C0E80" w:rsidDel="00196916">
          <w:rPr>
            <w:sz w:val="24"/>
            <w:szCs w:val="24"/>
          </w:rPr>
          <w:delText>economic behavior</w:delText>
        </w:r>
      </w:del>
      <w:ins w:id="276" w:author="Wang Ling" w:date="2018-11-20T10:02:00Z">
        <w:r w:rsidR="00196916">
          <w:rPr>
            <w:sz w:val="24"/>
            <w:szCs w:val="24"/>
          </w:rPr>
          <w:t>behavior</w:t>
        </w:r>
      </w:ins>
      <w:r w:rsidR="000C0E80">
        <w:rPr>
          <w:sz w:val="24"/>
          <w:szCs w:val="24"/>
        </w:rPr>
        <w:t xml:space="preserve"> and genetic distance are available, that is </w:t>
      </w:r>
      <w:r w:rsidR="00234799">
        <w:rPr>
          <w:sz w:val="24"/>
          <w:szCs w:val="24"/>
        </w:rPr>
        <w:t>1,225 pairs</w:t>
      </w:r>
      <w:r w:rsidR="00665262">
        <w:rPr>
          <w:rStyle w:val="af2"/>
          <w:sz w:val="24"/>
          <w:szCs w:val="24"/>
        </w:rPr>
        <w:footnoteReference w:id="2"/>
      </w:r>
      <w:r w:rsidR="00234799">
        <w:rPr>
          <w:sz w:val="24"/>
          <w:szCs w:val="24"/>
        </w:rPr>
        <w:t xml:space="preserve"> (based on 50 underlying cities), 1,378 pairs</w:t>
      </w:r>
      <w:r w:rsidR="00665262">
        <w:rPr>
          <w:rStyle w:val="af2"/>
          <w:sz w:val="24"/>
          <w:szCs w:val="24"/>
        </w:rPr>
        <w:footnoteReference w:id="3"/>
      </w:r>
      <w:r w:rsidR="00234799">
        <w:rPr>
          <w:sz w:val="24"/>
          <w:szCs w:val="24"/>
        </w:rPr>
        <w:t xml:space="preserve"> (based on 53 </w:t>
      </w:r>
      <w:r w:rsidR="00175905">
        <w:rPr>
          <w:sz w:val="24"/>
          <w:szCs w:val="24"/>
        </w:rPr>
        <w:t xml:space="preserve">underlying </w:t>
      </w:r>
      <w:r w:rsidR="00234799">
        <w:rPr>
          <w:sz w:val="24"/>
          <w:szCs w:val="24"/>
        </w:rPr>
        <w:t>cities) and 2,080 pairs</w:t>
      </w:r>
      <w:r w:rsidR="00665262">
        <w:rPr>
          <w:rStyle w:val="af2"/>
          <w:sz w:val="24"/>
          <w:szCs w:val="24"/>
        </w:rPr>
        <w:footnoteReference w:id="4"/>
      </w:r>
      <w:r w:rsidR="00665262">
        <w:rPr>
          <w:sz w:val="24"/>
          <w:szCs w:val="24"/>
        </w:rPr>
        <w:t xml:space="preserve"> </w:t>
      </w:r>
      <w:r w:rsidR="00234799">
        <w:rPr>
          <w:sz w:val="24"/>
          <w:szCs w:val="24"/>
        </w:rPr>
        <w:t xml:space="preserve">(based on 65 </w:t>
      </w:r>
      <w:r w:rsidR="00175905">
        <w:rPr>
          <w:sz w:val="24"/>
          <w:szCs w:val="24"/>
        </w:rPr>
        <w:t xml:space="preserve">underlying </w:t>
      </w:r>
      <w:r w:rsidR="00234799">
        <w:rPr>
          <w:sz w:val="24"/>
          <w:szCs w:val="24"/>
        </w:rPr>
        <w:t xml:space="preserve">cities) for </w:t>
      </w:r>
      <w:r w:rsidR="00823B06">
        <w:rPr>
          <w:sz w:val="24"/>
          <w:szCs w:val="24"/>
        </w:rPr>
        <w:t>private sector development,</w:t>
      </w:r>
      <w:r w:rsidR="00234799">
        <w:rPr>
          <w:sz w:val="24"/>
          <w:szCs w:val="24"/>
        </w:rPr>
        <w:t xml:space="preserve"> savings rate and divorce rate, respectively.</w:t>
      </w:r>
      <w:r w:rsidR="00AD567B" w:rsidRPr="00F77500">
        <w:rPr>
          <w:sz w:val="24"/>
          <w:szCs w:val="24"/>
        </w:rPr>
        <w:t xml:space="preserve"> </w:t>
      </w:r>
      <w:r w:rsidRPr="00F77500">
        <w:rPr>
          <w:sz w:val="24"/>
          <w:szCs w:val="24"/>
        </w:rPr>
        <w:t xml:space="preserve">Table 1 presents the summary statistics. </w:t>
      </w:r>
    </w:p>
    <w:p w14:paraId="1D7D9F32" w14:textId="4792C591" w:rsidR="0023068A" w:rsidRPr="00F77500" w:rsidRDefault="0023068A" w:rsidP="0023068A">
      <w:pPr>
        <w:autoSpaceDE w:val="0"/>
        <w:autoSpaceDN w:val="0"/>
        <w:adjustRightInd w:val="0"/>
        <w:spacing w:beforeLines="50" w:before="156" w:afterLines="50" w:after="156" w:line="360" w:lineRule="auto"/>
        <w:jc w:val="center"/>
        <w:rPr>
          <w:sz w:val="24"/>
          <w:szCs w:val="24"/>
        </w:rPr>
      </w:pPr>
      <w:r>
        <w:rPr>
          <w:sz w:val="23"/>
          <w:szCs w:val="23"/>
        </w:rPr>
        <w:t>[Insert Table 1 here]</w:t>
      </w:r>
    </w:p>
    <w:p w14:paraId="1EE347D1" w14:textId="51C0C9CD" w:rsidR="00203F8B" w:rsidRPr="00F77500" w:rsidRDefault="00203F8B" w:rsidP="00EF6440">
      <w:pPr>
        <w:spacing w:beforeLines="50" w:before="156" w:afterLines="50" w:after="156" w:line="360" w:lineRule="auto"/>
        <w:rPr>
          <w:sz w:val="24"/>
          <w:szCs w:val="24"/>
        </w:rPr>
      </w:pPr>
      <w:r w:rsidRPr="00F77500">
        <w:rPr>
          <w:sz w:val="24"/>
          <w:szCs w:val="24"/>
        </w:rPr>
        <w:t xml:space="preserve">To further address the concern of migration, we use </w:t>
      </w:r>
      <w:r w:rsidR="00522E4C">
        <w:rPr>
          <w:sz w:val="24"/>
          <w:szCs w:val="24"/>
        </w:rPr>
        <w:t>our</w:t>
      </w:r>
      <w:r w:rsidRPr="00F77500">
        <w:rPr>
          <w:sz w:val="24"/>
          <w:szCs w:val="24"/>
        </w:rPr>
        <w:t xml:space="preserve"> second data source</w:t>
      </w:r>
      <w:r w:rsidR="00522E4C">
        <w:rPr>
          <w:sz w:val="24"/>
          <w:szCs w:val="24"/>
        </w:rPr>
        <w:t>—</w:t>
      </w:r>
      <w:r w:rsidR="00AD567B" w:rsidRPr="00F77500">
        <w:rPr>
          <w:sz w:val="24"/>
          <w:szCs w:val="24"/>
        </w:rPr>
        <w:t>CFPS</w:t>
      </w:r>
      <w:r w:rsidR="00522E4C">
        <w:rPr>
          <w:sz w:val="24"/>
          <w:szCs w:val="24"/>
        </w:rPr>
        <w:t>— i</w:t>
      </w:r>
      <w:r w:rsidRPr="00F77500">
        <w:rPr>
          <w:sz w:val="24"/>
          <w:szCs w:val="24"/>
        </w:rPr>
        <w:t xml:space="preserve">n our main analysis. CFPS is a large-scale nationally representative survey in China </w:t>
      </w:r>
      <w:r w:rsidRPr="00F77500">
        <w:rPr>
          <w:kern w:val="0"/>
          <w:sz w:val="24"/>
          <w:szCs w:val="24"/>
        </w:rPr>
        <w:t xml:space="preserve">launched in 2010. </w:t>
      </w:r>
      <w:r w:rsidRPr="00F77500">
        <w:rPr>
          <w:sz w:val="24"/>
          <w:szCs w:val="24"/>
        </w:rPr>
        <w:t>The CFPS successfully interviewed almost 15</w:t>
      </w:r>
      <w:r w:rsidR="000A3C76">
        <w:rPr>
          <w:sz w:val="24"/>
          <w:szCs w:val="24"/>
        </w:rPr>
        <w:t>,</w:t>
      </w:r>
      <w:r w:rsidRPr="00F77500">
        <w:rPr>
          <w:sz w:val="24"/>
          <w:szCs w:val="24"/>
        </w:rPr>
        <w:t xml:space="preserve">000 families </w:t>
      </w:r>
      <w:r w:rsidR="000A3C76">
        <w:rPr>
          <w:sz w:val="24"/>
          <w:szCs w:val="24"/>
        </w:rPr>
        <w:t>and</w:t>
      </w:r>
      <w:r w:rsidRPr="00F77500">
        <w:rPr>
          <w:sz w:val="24"/>
          <w:szCs w:val="24"/>
        </w:rPr>
        <w:t xml:space="preserve"> almost 30</w:t>
      </w:r>
      <w:r w:rsidR="000A3C76">
        <w:rPr>
          <w:sz w:val="24"/>
          <w:szCs w:val="24"/>
        </w:rPr>
        <w:t>,</w:t>
      </w:r>
      <w:r w:rsidRPr="00F77500">
        <w:rPr>
          <w:sz w:val="24"/>
          <w:szCs w:val="24"/>
        </w:rPr>
        <w:t>000 individuals within these families</w:t>
      </w:r>
      <w:r w:rsidR="008E2B65">
        <w:rPr>
          <w:sz w:val="24"/>
          <w:szCs w:val="24"/>
        </w:rPr>
        <w:t xml:space="preserve"> in the 2010 baseline survey</w:t>
      </w:r>
      <w:r w:rsidRPr="00F77500">
        <w:rPr>
          <w:sz w:val="24"/>
          <w:szCs w:val="24"/>
        </w:rPr>
        <w:t xml:space="preserve">. </w:t>
      </w:r>
      <w:r w:rsidR="008E2B65" w:rsidRPr="008E2B65">
        <w:rPr>
          <w:sz w:val="24"/>
          <w:szCs w:val="24"/>
        </w:rPr>
        <w:t>The CFPS respondents are tracked through annual follow-up surveys</w:t>
      </w:r>
      <w:r w:rsidR="008E2B65">
        <w:rPr>
          <w:sz w:val="24"/>
          <w:szCs w:val="24"/>
        </w:rPr>
        <w:t xml:space="preserve">. </w:t>
      </w:r>
      <w:r w:rsidR="000A3C76">
        <w:rPr>
          <w:sz w:val="24"/>
          <w:szCs w:val="24"/>
        </w:rPr>
        <w:t>The survey</w:t>
      </w:r>
      <w:r w:rsidRPr="00F77500">
        <w:rPr>
          <w:sz w:val="24"/>
          <w:szCs w:val="24"/>
        </w:rPr>
        <w:t xml:space="preserve"> </w:t>
      </w:r>
      <w:r w:rsidR="000A3C76">
        <w:rPr>
          <w:sz w:val="24"/>
          <w:szCs w:val="24"/>
        </w:rPr>
        <w:t>asks for</w:t>
      </w:r>
      <w:r w:rsidRPr="00F77500">
        <w:rPr>
          <w:sz w:val="24"/>
          <w:szCs w:val="24"/>
        </w:rPr>
        <w:t xml:space="preserve"> the birthplace of each respondent</w:t>
      </w:r>
      <w:r w:rsidR="000A3C76">
        <w:rPr>
          <w:sz w:val="24"/>
          <w:szCs w:val="24"/>
        </w:rPr>
        <w:t xml:space="preserve">, which </w:t>
      </w:r>
      <w:r w:rsidRPr="00F77500">
        <w:rPr>
          <w:sz w:val="24"/>
          <w:szCs w:val="24"/>
        </w:rPr>
        <w:t>is used to identify local people in each city. For adults, we only keep the</w:t>
      </w:r>
      <w:ins w:id="280" w:author="Wang Ling" w:date="2018-11-20T15:28:00Z">
        <w:r w:rsidR="00F945CD">
          <w:rPr>
            <w:sz w:val="24"/>
            <w:szCs w:val="24"/>
          </w:rPr>
          <w:t xml:space="preserve"> respondents that were born at the survey </w:t>
        </w:r>
      </w:ins>
      <w:ins w:id="281" w:author="Wang Ling" w:date="2018-11-20T15:29:00Z">
        <w:r w:rsidR="00F945CD">
          <w:rPr>
            <w:sz w:val="24"/>
            <w:szCs w:val="24"/>
          </w:rPr>
          <w:t>site</w:t>
        </w:r>
      </w:ins>
      <w:del w:id="282" w:author="Wang Ling" w:date="2018-11-20T15:28:00Z">
        <w:r w:rsidRPr="00F77500" w:rsidDel="00F945CD">
          <w:rPr>
            <w:sz w:val="24"/>
            <w:szCs w:val="24"/>
          </w:rPr>
          <w:delText xml:space="preserve"> subjects of local births</w:delText>
        </w:r>
      </w:del>
      <w:r w:rsidRPr="00F77500">
        <w:rPr>
          <w:sz w:val="24"/>
          <w:szCs w:val="24"/>
        </w:rPr>
        <w:t>. For child</w:t>
      </w:r>
      <w:r w:rsidR="000A3C76">
        <w:rPr>
          <w:sz w:val="24"/>
          <w:szCs w:val="24"/>
        </w:rPr>
        <w:t>ren</w:t>
      </w:r>
      <w:r w:rsidRPr="00F77500">
        <w:rPr>
          <w:sz w:val="24"/>
          <w:szCs w:val="24"/>
        </w:rPr>
        <w:t xml:space="preserve">, we only keep the respondents </w:t>
      </w:r>
      <w:r w:rsidR="000A3C76">
        <w:rPr>
          <w:sz w:val="24"/>
          <w:szCs w:val="24"/>
        </w:rPr>
        <w:t>that were</w:t>
      </w:r>
      <w:r w:rsidRPr="00F77500">
        <w:rPr>
          <w:sz w:val="24"/>
          <w:szCs w:val="24"/>
        </w:rPr>
        <w:t xml:space="preserve"> born at the survey site and whose parents </w:t>
      </w:r>
      <w:r w:rsidR="000A3C76">
        <w:rPr>
          <w:sz w:val="24"/>
          <w:szCs w:val="24"/>
        </w:rPr>
        <w:t xml:space="preserve">were </w:t>
      </w:r>
      <w:r w:rsidRPr="00F77500">
        <w:rPr>
          <w:sz w:val="24"/>
          <w:szCs w:val="24"/>
        </w:rPr>
        <w:t>born at the survey site</w:t>
      </w:r>
      <w:r w:rsidR="000A3C76">
        <w:rPr>
          <w:sz w:val="24"/>
          <w:szCs w:val="24"/>
        </w:rPr>
        <w:t xml:space="preserve"> too</w:t>
      </w:r>
      <w:r w:rsidRPr="00F77500">
        <w:rPr>
          <w:sz w:val="24"/>
          <w:szCs w:val="24"/>
        </w:rPr>
        <w:t>.</w:t>
      </w:r>
    </w:p>
    <w:p w14:paraId="1046E815" w14:textId="2C9208DE" w:rsidR="00203F8B" w:rsidRPr="00F77500" w:rsidRDefault="00203F8B" w:rsidP="00EF6440">
      <w:pPr>
        <w:autoSpaceDE w:val="0"/>
        <w:autoSpaceDN w:val="0"/>
        <w:adjustRightInd w:val="0"/>
        <w:spacing w:beforeLines="50" w:before="156" w:afterLines="50" w:after="156" w:line="360" w:lineRule="auto"/>
        <w:rPr>
          <w:sz w:val="24"/>
          <w:szCs w:val="24"/>
        </w:rPr>
      </w:pPr>
      <w:r w:rsidRPr="00F77500">
        <w:rPr>
          <w:sz w:val="24"/>
          <w:szCs w:val="24"/>
        </w:rPr>
        <w:t xml:space="preserve">Another advantage of CFPS is that it has a rich set of questions measuring </w:t>
      </w:r>
      <w:del w:id="283" w:author="Wang Ling" w:date="2018-11-20T10:02:00Z">
        <w:r w:rsidRPr="00F77500" w:rsidDel="00196916">
          <w:rPr>
            <w:sz w:val="24"/>
            <w:szCs w:val="24"/>
          </w:rPr>
          <w:delText>economic preference</w:delText>
        </w:r>
      </w:del>
      <w:ins w:id="284" w:author="Wang Ling" w:date="2018-11-20T10:02:00Z">
        <w:r w:rsidR="00196916">
          <w:rPr>
            <w:sz w:val="24"/>
            <w:szCs w:val="24"/>
          </w:rPr>
          <w:t>preference</w:t>
        </w:r>
      </w:ins>
      <w:r w:rsidRPr="00F77500">
        <w:rPr>
          <w:sz w:val="24"/>
          <w:szCs w:val="24"/>
        </w:rPr>
        <w:t>s that we are interested:</w:t>
      </w:r>
      <w:ins w:id="285" w:author="Wang Ling" w:date="2018-11-22T10:31:00Z">
        <w:r w:rsidR="006902DE">
          <w:rPr>
            <w:sz w:val="24"/>
            <w:szCs w:val="24"/>
          </w:rPr>
          <w:t xml:space="preserve"> </w:t>
        </w:r>
      </w:ins>
      <w:del w:id="286" w:author="Wang Ling" w:date="2018-11-22T10:31:00Z">
        <w:r w:rsidRPr="00F77500" w:rsidDel="006902DE">
          <w:rPr>
            <w:sz w:val="24"/>
            <w:szCs w:val="24"/>
          </w:rPr>
          <w:delText xml:space="preserve"> </w:delText>
        </w:r>
      </w:del>
      <w:r w:rsidRPr="00F77500">
        <w:rPr>
          <w:sz w:val="24"/>
          <w:szCs w:val="24"/>
        </w:rPr>
        <w:t>risk preference, time preference</w:t>
      </w:r>
      <w:ins w:id="287" w:author="Wang Ling" w:date="2018-11-20T15:29:00Z">
        <w:r w:rsidR="00227839">
          <w:rPr>
            <w:sz w:val="24"/>
            <w:szCs w:val="24"/>
          </w:rPr>
          <w:t xml:space="preserve"> and social preference.</w:t>
        </w:r>
      </w:ins>
      <w:del w:id="288" w:author="Wang Ling" w:date="2018-11-20T15:29:00Z">
        <w:r w:rsidRPr="00F77500" w:rsidDel="00227839">
          <w:rPr>
            <w:sz w:val="24"/>
            <w:szCs w:val="24"/>
          </w:rPr>
          <w:delText xml:space="preserve">, trust, </w:delText>
        </w:r>
        <w:r w:rsidR="000A3C76" w:rsidDel="00227839">
          <w:rPr>
            <w:sz w:val="24"/>
            <w:szCs w:val="24"/>
          </w:rPr>
          <w:delText xml:space="preserve">and </w:delText>
        </w:r>
        <w:r w:rsidRPr="00F77500" w:rsidDel="00227839">
          <w:rPr>
            <w:sz w:val="24"/>
            <w:szCs w:val="24"/>
          </w:rPr>
          <w:delText>collectivism-individualism.</w:delText>
        </w:r>
      </w:del>
      <w:r w:rsidRPr="00F77500">
        <w:rPr>
          <w:sz w:val="24"/>
          <w:szCs w:val="24"/>
        </w:rPr>
        <w:t xml:space="preserve"> According to surveys in CFPS, we can also measure many related </w:t>
      </w:r>
      <w:del w:id="289" w:author="Wang Ling" w:date="2018-11-20T10:02:00Z">
        <w:r w:rsidRPr="00F77500" w:rsidDel="00196916">
          <w:rPr>
            <w:sz w:val="24"/>
            <w:szCs w:val="24"/>
          </w:rPr>
          <w:delText>economic behavior</w:delText>
        </w:r>
      </w:del>
      <w:ins w:id="290" w:author="Wang Ling" w:date="2018-11-20T10:02:00Z">
        <w:r w:rsidR="00196916">
          <w:rPr>
            <w:sz w:val="24"/>
            <w:szCs w:val="24"/>
          </w:rPr>
          <w:t>behavior</w:t>
        </w:r>
      </w:ins>
      <w:r w:rsidRPr="00F77500">
        <w:rPr>
          <w:sz w:val="24"/>
          <w:szCs w:val="24"/>
        </w:rPr>
        <w:t xml:space="preserve">s: </w:t>
      </w:r>
      <w:r w:rsidR="00D628B3" w:rsidRPr="00F77500">
        <w:rPr>
          <w:sz w:val="24"/>
          <w:szCs w:val="24"/>
        </w:rPr>
        <w:t xml:space="preserve">entrepreneurship, </w:t>
      </w:r>
      <w:del w:id="291" w:author="Wang Ling" w:date="2018-11-22T10:31:00Z">
        <w:r w:rsidRPr="00F77500" w:rsidDel="006902DE">
          <w:rPr>
            <w:sz w:val="24"/>
            <w:szCs w:val="24"/>
          </w:rPr>
          <w:delText>risk taking behavior</w:delText>
        </w:r>
      </w:del>
      <w:ins w:id="292" w:author="Wang Ling" w:date="2018-11-22T10:31:00Z">
        <w:r w:rsidR="006902DE">
          <w:rPr>
            <w:sz w:val="24"/>
            <w:szCs w:val="24"/>
          </w:rPr>
          <w:t>risk-taking behavior</w:t>
        </w:r>
      </w:ins>
      <w:r w:rsidRPr="00F77500">
        <w:rPr>
          <w:sz w:val="24"/>
          <w:szCs w:val="24"/>
        </w:rPr>
        <w:t xml:space="preserve">, saving behavior, cooperative behavior and </w:t>
      </w:r>
      <w:r w:rsidR="00C4637A">
        <w:rPr>
          <w:sz w:val="24"/>
          <w:szCs w:val="24"/>
        </w:rPr>
        <w:t>prosocial</w:t>
      </w:r>
      <w:r w:rsidRPr="00F77500">
        <w:rPr>
          <w:sz w:val="24"/>
          <w:szCs w:val="24"/>
        </w:rPr>
        <w:t xml:space="preserve"> behavior.</w:t>
      </w:r>
    </w:p>
    <w:p w14:paraId="0B42283A" w14:textId="21E20292" w:rsidR="00203F8B" w:rsidRPr="00F77500" w:rsidRDefault="000B1B76" w:rsidP="00EF6440">
      <w:pPr>
        <w:spacing w:beforeLines="50" w:before="156" w:afterLines="50" w:after="156" w:line="360" w:lineRule="auto"/>
        <w:rPr>
          <w:i/>
          <w:sz w:val="24"/>
          <w:szCs w:val="24"/>
        </w:rPr>
      </w:pPr>
      <w:r>
        <w:rPr>
          <w:i/>
          <w:sz w:val="24"/>
          <w:szCs w:val="24"/>
        </w:rPr>
        <w:t xml:space="preserve">2.2.1. </w:t>
      </w:r>
      <w:del w:id="293" w:author="Wang Ling" w:date="2018-11-20T10:02:00Z">
        <w:r w:rsidR="00203F8B" w:rsidRPr="00F77500" w:rsidDel="00196916">
          <w:rPr>
            <w:i/>
            <w:sz w:val="24"/>
            <w:szCs w:val="24"/>
          </w:rPr>
          <w:delText>Economic Preference</w:delText>
        </w:r>
      </w:del>
      <w:ins w:id="294" w:author="Wang Ling" w:date="2018-11-20T10:02:00Z">
        <w:r w:rsidR="00196916">
          <w:rPr>
            <w:i/>
            <w:sz w:val="24"/>
            <w:szCs w:val="24"/>
          </w:rPr>
          <w:t>Preference</w:t>
        </w:r>
      </w:ins>
      <w:r w:rsidR="00203F8B" w:rsidRPr="00F77500">
        <w:rPr>
          <w:i/>
          <w:sz w:val="24"/>
          <w:szCs w:val="24"/>
        </w:rPr>
        <w:t xml:space="preserve"> difference:</w:t>
      </w:r>
    </w:p>
    <w:p w14:paraId="20618B61" w14:textId="4C4B3B35" w:rsidR="00E928FA" w:rsidRDefault="00203F8B" w:rsidP="00A065F5">
      <w:pPr>
        <w:spacing w:beforeLines="50" w:before="156" w:afterLines="50" w:after="156" w:line="360" w:lineRule="auto"/>
        <w:rPr>
          <w:ins w:id="295" w:author="Wang Ling" w:date="2018-11-20T16:08:00Z"/>
          <w:sz w:val="24"/>
          <w:szCs w:val="24"/>
        </w:rPr>
      </w:pPr>
      <w:r w:rsidRPr="00C83163">
        <w:rPr>
          <w:i/>
          <w:sz w:val="24"/>
          <w:szCs w:val="24"/>
        </w:rPr>
        <w:t>Risk preference differences (diff_risk</w:t>
      </w:r>
      <w:r w:rsidR="00C83163" w:rsidRPr="00C83163">
        <w:rPr>
          <w:i/>
          <w:sz w:val="24"/>
          <w:szCs w:val="24"/>
        </w:rPr>
        <w:t>1</w:t>
      </w:r>
      <w:r w:rsidRPr="00C83163">
        <w:rPr>
          <w:i/>
          <w:sz w:val="24"/>
          <w:szCs w:val="24"/>
        </w:rPr>
        <w:t>; diff_risk</w:t>
      </w:r>
      <w:r w:rsidR="00C83163" w:rsidRPr="00C83163">
        <w:rPr>
          <w:i/>
          <w:sz w:val="24"/>
          <w:szCs w:val="24"/>
        </w:rPr>
        <w:t>2</w:t>
      </w:r>
      <w:del w:id="296" w:author="Wang Ling" w:date="2018-11-20T15:29:00Z">
        <w:r w:rsidRPr="00C83163" w:rsidDel="00227839">
          <w:rPr>
            <w:i/>
            <w:sz w:val="24"/>
            <w:szCs w:val="24"/>
          </w:rPr>
          <w:delText>; diff_risk</w:delText>
        </w:r>
        <w:r w:rsidR="00C83163" w:rsidRPr="00C83163" w:rsidDel="00227839">
          <w:rPr>
            <w:i/>
            <w:sz w:val="24"/>
            <w:szCs w:val="24"/>
          </w:rPr>
          <w:delText>3</w:delText>
        </w:r>
      </w:del>
      <w:r w:rsidRPr="00C83163">
        <w:rPr>
          <w:i/>
          <w:sz w:val="24"/>
          <w:szCs w:val="24"/>
        </w:rPr>
        <w:t>)</w:t>
      </w:r>
      <w:r w:rsidRPr="00F77500">
        <w:rPr>
          <w:sz w:val="24"/>
          <w:szCs w:val="24"/>
        </w:rPr>
        <w:t xml:space="preserve">. We have </w:t>
      </w:r>
      <w:del w:id="297" w:author="Wang Ling" w:date="2018-11-20T15:29:00Z">
        <w:r w:rsidRPr="00F77500" w:rsidDel="00227839">
          <w:rPr>
            <w:sz w:val="24"/>
            <w:szCs w:val="24"/>
          </w:rPr>
          <w:delText xml:space="preserve">three </w:delText>
        </w:r>
      </w:del>
      <w:ins w:id="298" w:author="Wang Ling" w:date="2018-11-20T15:29:00Z">
        <w:r w:rsidR="00227839">
          <w:rPr>
            <w:sz w:val="24"/>
            <w:szCs w:val="24"/>
          </w:rPr>
          <w:t>two</w:t>
        </w:r>
        <w:r w:rsidR="00227839" w:rsidRPr="00F77500">
          <w:rPr>
            <w:sz w:val="24"/>
            <w:szCs w:val="24"/>
          </w:rPr>
          <w:t xml:space="preserve"> </w:t>
        </w:r>
      </w:ins>
      <w:ins w:id="299" w:author="Wang Ling" w:date="2018-11-20T15:52:00Z">
        <w:r w:rsidR="006630F9">
          <w:rPr>
            <w:sz w:val="24"/>
            <w:szCs w:val="24"/>
          </w:rPr>
          <w:t xml:space="preserve">different </w:t>
        </w:r>
      </w:ins>
      <w:r w:rsidRPr="00F77500">
        <w:rPr>
          <w:sz w:val="24"/>
          <w:szCs w:val="24"/>
        </w:rPr>
        <w:t>measures of risk preference</w:t>
      </w:r>
      <w:r w:rsidR="000A3C76">
        <w:rPr>
          <w:sz w:val="24"/>
          <w:szCs w:val="24"/>
        </w:rPr>
        <w:t>s</w:t>
      </w:r>
      <w:del w:id="300" w:author="Wang Ling" w:date="2018-11-20T15:52:00Z">
        <w:r w:rsidRPr="00F77500" w:rsidDel="006630F9">
          <w:rPr>
            <w:sz w:val="24"/>
            <w:szCs w:val="24"/>
          </w:rPr>
          <w:delText xml:space="preserve"> according to CFPS</w:delText>
        </w:r>
      </w:del>
      <w:del w:id="301" w:author="Wang Ling" w:date="2018-11-22T10:32:00Z">
        <w:r w:rsidRPr="00F77500" w:rsidDel="006902DE">
          <w:rPr>
            <w:sz w:val="24"/>
            <w:szCs w:val="24"/>
          </w:rPr>
          <w:delText>.</w:delText>
        </w:r>
      </w:del>
      <w:ins w:id="302" w:author="Wang Ling" w:date="2018-11-22T10:32:00Z">
        <w:r w:rsidR="006902DE">
          <w:rPr>
            <w:sz w:val="24"/>
            <w:szCs w:val="24"/>
          </w:rPr>
          <w:t>,</w:t>
        </w:r>
      </w:ins>
      <w:r w:rsidRPr="00F77500">
        <w:rPr>
          <w:sz w:val="24"/>
          <w:szCs w:val="24"/>
        </w:rPr>
        <w:t xml:space="preserve"> </w:t>
      </w:r>
      <w:ins w:id="303" w:author="Wang Ling" w:date="2018-11-22T10:32:00Z">
        <w:r w:rsidR="006902DE">
          <w:rPr>
            <w:sz w:val="24"/>
            <w:szCs w:val="24"/>
          </w:rPr>
          <w:t>b</w:t>
        </w:r>
      </w:ins>
      <w:ins w:id="304" w:author="Wang Ling" w:date="2018-11-20T15:53:00Z">
        <w:r w:rsidR="006630F9">
          <w:rPr>
            <w:sz w:val="24"/>
            <w:szCs w:val="24"/>
          </w:rPr>
          <w:t xml:space="preserve">oth are </w:t>
        </w:r>
      </w:ins>
      <w:ins w:id="305" w:author="Wang Ling" w:date="2018-11-20T15:54:00Z">
        <w:r w:rsidR="006630F9">
          <w:rPr>
            <w:sz w:val="24"/>
            <w:szCs w:val="24"/>
          </w:rPr>
          <w:t>obtained from</w:t>
        </w:r>
      </w:ins>
      <w:ins w:id="306" w:author="Wang Ling" w:date="2018-11-20T15:57:00Z">
        <w:r w:rsidR="00F448F7">
          <w:rPr>
            <w:sz w:val="24"/>
            <w:szCs w:val="24"/>
          </w:rPr>
          <w:t xml:space="preserve"> </w:t>
        </w:r>
        <w:r w:rsidR="00F448F7" w:rsidRPr="00F448F7">
          <w:rPr>
            <w:sz w:val="24"/>
            <w:szCs w:val="24"/>
          </w:rPr>
          <w:t>family questionnaire in CFPS 2014</w:t>
        </w:r>
        <w:r w:rsidR="00F448F7">
          <w:rPr>
            <w:sz w:val="24"/>
            <w:szCs w:val="24"/>
          </w:rPr>
          <w:t>.</w:t>
        </w:r>
      </w:ins>
      <w:ins w:id="307" w:author="Wang Ling" w:date="2018-11-20T15:58:00Z">
        <w:r w:rsidR="00F448F7" w:rsidRPr="00F448F7">
          <w:rPr>
            <w:sz w:val="24"/>
            <w:szCs w:val="24"/>
          </w:rPr>
          <w:t xml:space="preserve"> </w:t>
        </w:r>
        <w:r w:rsidR="00F448F7">
          <w:rPr>
            <w:sz w:val="24"/>
            <w:szCs w:val="24"/>
          </w:rPr>
          <w:t xml:space="preserve">We </w:t>
        </w:r>
        <w:r w:rsidR="00F448F7" w:rsidRPr="00F448F7">
          <w:rPr>
            <w:sz w:val="24"/>
            <w:szCs w:val="24"/>
          </w:rPr>
          <w:t xml:space="preserve">match </w:t>
        </w:r>
      </w:ins>
      <w:ins w:id="308" w:author="Wang Ling" w:date="2018-11-21T22:21:00Z">
        <w:r w:rsidR="00D1790D">
          <w:rPr>
            <w:sz w:val="24"/>
            <w:szCs w:val="24"/>
          </w:rPr>
          <w:lastRenderedPageBreak/>
          <w:t xml:space="preserve">the </w:t>
        </w:r>
      </w:ins>
      <w:ins w:id="309" w:author="Wang Ling" w:date="2018-11-20T15:58:00Z">
        <w:r w:rsidR="00F448F7" w:rsidRPr="00F448F7">
          <w:rPr>
            <w:sz w:val="24"/>
            <w:szCs w:val="24"/>
          </w:rPr>
          <w:t xml:space="preserve">persons that make decision regarding family’s insurance, savings, and investments </w:t>
        </w:r>
      </w:ins>
      <w:ins w:id="310" w:author="Wang Ling" w:date="2018-11-21T22:18:00Z">
        <w:r w:rsidR="00D1790D">
          <w:rPr>
            <w:sz w:val="24"/>
            <w:szCs w:val="24"/>
          </w:rPr>
          <w:t xml:space="preserve">to </w:t>
        </w:r>
      </w:ins>
      <w:ins w:id="311" w:author="Wang Ling" w:date="2018-11-20T15:58:00Z">
        <w:r w:rsidR="00F448F7" w:rsidRPr="00F448F7">
          <w:rPr>
            <w:sz w:val="24"/>
            <w:szCs w:val="24"/>
          </w:rPr>
          <w:t>famil</w:t>
        </w:r>
      </w:ins>
      <w:ins w:id="312" w:author="Wang Ling" w:date="2018-11-20T16:03:00Z">
        <w:r w:rsidR="00F448F7">
          <w:rPr>
            <w:sz w:val="24"/>
            <w:szCs w:val="24"/>
          </w:rPr>
          <w:t>ies</w:t>
        </w:r>
      </w:ins>
      <w:ins w:id="313" w:author="Wang Ling" w:date="2018-11-20T16:05:00Z">
        <w:r w:rsidR="00F448F7">
          <w:rPr>
            <w:sz w:val="24"/>
            <w:szCs w:val="24"/>
          </w:rPr>
          <w:t xml:space="preserve"> for these two measures</w:t>
        </w:r>
      </w:ins>
      <w:ins w:id="314" w:author="Wang Ling" w:date="2018-11-20T15:58:00Z">
        <w:r w:rsidR="00F448F7" w:rsidRPr="00F448F7">
          <w:rPr>
            <w:sz w:val="24"/>
            <w:szCs w:val="24"/>
          </w:rPr>
          <w:t>.</w:t>
        </w:r>
      </w:ins>
      <w:ins w:id="315" w:author="Wang Ling" w:date="2018-11-20T16:01:00Z">
        <w:r w:rsidR="00F448F7">
          <w:rPr>
            <w:sz w:val="24"/>
            <w:szCs w:val="24"/>
          </w:rPr>
          <w:t xml:space="preserve"> The first </w:t>
        </w:r>
      </w:ins>
      <w:ins w:id="316" w:author="Wang Ling" w:date="2018-11-20T16:05:00Z">
        <w:r w:rsidR="00F448F7">
          <w:rPr>
            <w:sz w:val="24"/>
            <w:szCs w:val="24"/>
          </w:rPr>
          <w:t>measure of risk preference</w:t>
        </w:r>
      </w:ins>
      <w:ins w:id="317" w:author="Wang Ling" w:date="2018-11-20T16:01:00Z">
        <w:r w:rsidR="00F448F7">
          <w:rPr>
            <w:sz w:val="24"/>
            <w:szCs w:val="24"/>
          </w:rPr>
          <w:t xml:space="preserve"> is </w:t>
        </w:r>
      </w:ins>
      <w:ins w:id="318" w:author="Wang Ling" w:date="2018-11-20T16:02:00Z">
        <w:r w:rsidR="00F448F7">
          <w:rPr>
            <w:sz w:val="24"/>
            <w:szCs w:val="24"/>
          </w:rPr>
          <w:t>created from the question that</w:t>
        </w:r>
      </w:ins>
      <w:ins w:id="319" w:author="Wang Ling" w:date="2018-11-20T16:01:00Z">
        <w:r w:rsidR="00F448F7">
          <w:rPr>
            <w:sz w:val="24"/>
            <w:szCs w:val="24"/>
          </w:rPr>
          <w:t xml:space="preserve"> </w:t>
        </w:r>
      </w:ins>
      <w:ins w:id="320" w:author="Wang Ling" w:date="2018-11-20T16:02:00Z">
        <w:r w:rsidR="00F448F7" w:rsidRPr="00DC0F90">
          <w:rPr>
            <w:sz w:val="24"/>
            <w:szCs w:val="24"/>
          </w:rPr>
          <w:t>“</w:t>
        </w:r>
        <w:r w:rsidR="00F448F7" w:rsidRPr="00DC0F90">
          <w:rPr>
            <w:i/>
            <w:sz w:val="24"/>
            <w:szCs w:val="24"/>
          </w:rPr>
          <w:t xml:space="preserve">If your family invest, what </w:t>
        </w:r>
      </w:ins>
      <w:ins w:id="321" w:author="Wang Ling" w:date="2018-11-21T10:24:00Z">
        <w:r w:rsidR="006C1171">
          <w:rPr>
            <w:i/>
            <w:sz w:val="24"/>
            <w:szCs w:val="24"/>
          </w:rPr>
          <w:t>level</w:t>
        </w:r>
      </w:ins>
      <w:ins w:id="322" w:author="Wang Ling" w:date="2018-11-20T16:02:00Z">
        <w:r w:rsidR="00F448F7" w:rsidRPr="00DC0F90">
          <w:rPr>
            <w:i/>
            <w:sz w:val="24"/>
            <w:szCs w:val="24"/>
          </w:rPr>
          <w:t xml:space="preserve"> of risk are you willing to take</w:t>
        </w:r>
        <w:r w:rsidR="00F448F7" w:rsidRPr="00DC0F90">
          <w:rPr>
            <w:sz w:val="24"/>
            <w:szCs w:val="24"/>
          </w:rPr>
          <w:t>”</w:t>
        </w:r>
        <w:r w:rsidR="00F448F7">
          <w:rPr>
            <w:sz w:val="24"/>
            <w:szCs w:val="24"/>
          </w:rPr>
          <w:t xml:space="preserve">. </w:t>
        </w:r>
      </w:ins>
      <w:ins w:id="323" w:author="Wang Ling" w:date="2018-11-20T16:07:00Z">
        <w:r w:rsidR="00E928FA" w:rsidRPr="00E928FA">
          <w:rPr>
            <w:sz w:val="24"/>
            <w:szCs w:val="24"/>
          </w:rPr>
          <w:t>We calculate the mean value of risk preference among respondents in each city. diff_risk</w:t>
        </w:r>
        <w:r w:rsidR="00E928FA">
          <w:rPr>
            <w:sz w:val="24"/>
            <w:szCs w:val="24"/>
          </w:rPr>
          <w:t>1</w:t>
        </w:r>
        <w:r w:rsidR="00E928FA" w:rsidRPr="00E928FA">
          <w:rPr>
            <w:sz w:val="24"/>
            <w:szCs w:val="24"/>
          </w:rPr>
          <w:t xml:space="preserve"> is defined by the absolute difference in the mean values between pairs of cities.</w:t>
        </w:r>
        <w:r w:rsidR="00E928FA">
          <w:rPr>
            <w:sz w:val="24"/>
            <w:szCs w:val="24"/>
          </w:rPr>
          <w:t xml:space="preserve"> </w:t>
        </w:r>
      </w:ins>
      <w:ins w:id="324" w:author="Wang Ling" w:date="2018-11-20T16:02:00Z">
        <w:r w:rsidR="00F448F7">
          <w:rPr>
            <w:sz w:val="24"/>
            <w:szCs w:val="24"/>
          </w:rPr>
          <w:t xml:space="preserve">The second one is measured </w:t>
        </w:r>
      </w:ins>
      <w:ins w:id="325" w:author="Wang Ling" w:date="2018-11-20T16:03:00Z">
        <w:r w:rsidR="00F448F7">
          <w:rPr>
            <w:sz w:val="24"/>
            <w:szCs w:val="24"/>
          </w:rPr>
          <w:t xml:space="preserve">by question that </w:t>
        </w:r>
        <w:r w:rsidR="00F448F7" w:rsidRPr="00DC0F90">
          <w:rPr>
            <w:sz w:val="24"/>
            <w:szCs w:val="24"/>
          </w:rPr>
          <w:t>“</w:t>
        </w:r>
        <w:r w:rsidR="00F448F7" w:rsidRPr="00DC0F90">
          <w:rPr>
            <w:i/>
            <w:sz w:val="24"/>
            <w:szCs w:val="24"/>
          </w:rPr>
          <w:t>If your family invest, what kind of risk are you willing to take</w:t>
        </w:r>
        <w:r w:rsidR="00F448F7" w:rsidRPr="00DC0F90">
          <w:rPr>
            <w:sz w:val="24"/>
            <w:szCs w:val="24"/>
          </w:rPr>
          <w:t>”.</w:t>
        </w:r>
      </w:ins>
      <w:ins w:id="326" w:author="Wang Ling" w:date="2018-11-20T16:05:00Z">
        <w:r w:rsidR="00F448F7" w:rsidRPr="00F448F7">
          <w:rPr>
            <w:sz w:val="24"/>
            <w:szCs w:val="24"/>
          </w:rPr>
          <w:t xml:space="preserve"> </w:t>
        </w:r>
        <w:r w:rsidR="00F448F7" w:rsidRPr="00DC0F90">
          <w:rPr>
            <w:sz w:val="24"/>
            <w:szCs w:val="24"/>
          </w:rPr>
          <w:t>There are four kinds of responses: “High risk, high return” , “Moderate risk, steady return”</w:t>
        </w:r>
        <w:r w:rsidR="00F448F7" w:rsidRPr="00DC0F90">
          <w:rPr>
            <w:rFonts w:hint="eastAsia"/>
            <w:sz w:val="24"/>
            <w:szCs w:val="24"/>
          </w:rPr>
          <w:t>，</w:t>
        </w:r>
        <w:r w:rsidR="00F448F7" w:rsidRPr="00DC0F90">
          <w:rPr>
            <w:sz w:val="24"/>
            <w:szCs w:val="24"/>
          </w:rPr>
          <w:t xml:space="preserve">“ Low risk, low return”, “Unwilling to take any investment risk”. </w:t>
        </w:r>
      </w:ins>
      <w:ins w:id="327" w:author="Wang Ling" w:date="2018-11-20T16:08:00Z">
        <w:r w:rsidR="00E928FA" w:rsidRPr="00E928FA">
          <w:rPr>
            <w:sz w:val="24"/>
            <w:szCs w:val="24"/>
          </w:rPr>
          <w:t xml:space="preserve">Risk preference is measured by the percentage of respondents in each city that had chosen “Unwilling to take any investment risk”. diff_risk2 is the absolute differences among cities. </w:t>
        </w:r>
      </w:ins>
    </w:p>
    <w:p w14:paraId="040DEE33" w14:textId="04656DED" w:rsidR="00203F8B" w:rsidRPr="00F77500" w:rsidDel="00E928FA" w:rsidRDefault="00227839" w:rsidP="00A065F5">
      <w:pPr>
        <w:spacing w:beforeLines="50" w:before="156" w:afterLines="50" w:after="156" w:line="360" w:lineRule="auto"/>
        <w:rPr>
          <w:del w:id="328" w:author="Wang Ling" w:date="2018-11-20T16:08:00Z"/>
          <w:sz w:val="24"/>
          <w:szCs w:val="24"/>
        </w:rPr>
      </w:pPr>
      <w:moveToRangeStart w:id="329" w:author="Wang Ling" w:date="2018-11-20T15:31:00Z" w:name="move530491209"/>
      <w:del w:id="330" w:author="Wang Ling" w:date="2018-11-20T16:08:00Z">
        <w:r w:rsidRPr="00227839" w:rsidDel="00E928FA">
          <w:rPr>
            <w:sz w:val="24"/>
            <w:szCs w:val="24"/>
          </w:rPr>
          <w:delText xml:space="preserve">diff_risk2 is the absolute differences among cities. The third one is measured by question obtained from family questionnaire in CFPS 2014 that “If the total annual income of current year is used for investment, the largest loss ratio you can accept is”. We calculate the mean value of risk preference among respondents in each city. diff_risk3 is defined by the absolute difference in the mean values between pairs of cities. </w:delText>
        </w:r>
      </w:del>
      <w:moveToRangeEnd w:id="329"/>
      <w:del w:id="331" w:author="Wang Ling" w:date="2018-11-20T15:30:00Z">
        <w:r w:rsidR="00203F8B" w:rsidRPr="00F77500" w:rsidDel="00227839">
          <w:rPr>
            <w:sz w:val="24"/>
            <w:szCs w:val="24"/>
          </w:rPr>
          <w:delText xml:space="preserve">The first one is measured by a risk experiment from child questionnaire in CFPS 2014. Respondents made a series of binary choices between receiving 200 </w:delText>
        </w:r>
        <w:r w:rsidR="00203F8B" w:rsidRPr="00CA1340" w:rsidDel="00227839">
          <w:rPr>
            <w:i/>
            <w:sz w:val="24"/>
            <w:szCs w:val="24"/>
          </w:rPr>
          <w:delText>yuan</w:delText>
        </w:r>
        <w:r w:rsidR="00203F8B" w:rsidRPr="00F77500" w:rsidDel="00227839">
          <w:rPr>
            <w:sz w:val="24"/>
            <w:szCs w:val="24"/>
          </w:rPr>
          <w:delText xml:space="preserve"> with a probability </w:delText>
        </w:r>
        <w:r w:rsidR="000A3C76" w:rsidDel="00227839">
          <w:rPr>
            <w:sz w:val="24"/>
            <w:szCs w:val="24"/>
          </w:rPr>
          <w:delText>of</w:delText>
        </w:r>
        <w:r w:rsidR="00203F8B" w:rsidRPr="00F77500" w:rsidDel="00227839">
          <w:rPr>
            <w:sz w:val="24"/>
            <w:szCs w:val="24"/>
          </w:rPr>
          <w:delText xml:space="preserve"> 50% and </w:delText>
        </w:r>
        <w:r w:rsidR="000D2B24" w:rsidDel="00227839">
          <w:rPr>
            <w:sz w:val="24"/>
            <w:szCs w:val="24"/>
          </w:rPr>
          <w:delText xml:space="preserve">receiving a </w:delText>
        </w:r>
        <w:r w:rsidR="00033026" w:rsidDel="00227839">
          <w:rPr>
            <w:sz w:val="24"/>
            <w:szCs w:val="24"/>
          </w:rPr>
          <w:delText>certain amount</w:delText>
        </w:r>
        <w:r w:rsidR="000D2B24" w:rsidDel="00227839">
          <w:rPr>
            <w:sz w:val="24"/>
            <w:szCs w:val="24"/>
          </w:rPr>
          <w:delText xml:space="preserve"> of money for sure (50, 80, 100, 120 and 150 </w:delText>
        </w:r>
        <w:r w:rsidR="000D2B24" w:rsidRPr="00D25839" w:rsidDel="00227839">
          <w:rPr>
            <w:i/>
            <w:sz w:val="24"/>
            <w:szCs w:val="24"/>
          </w:rPr>
          <w:delText>yuan</w:delText>
        </w:r>
        <w:r w:rsidR="000D2B24" w:rsidDel="00227839">
          <w:rPr>
            <w:sz w:val="24"/>
            <w:szCs w:val="24"/>
          </w:rPr>
          <w:delText>).</w:delText>
        </w:r>
        <w:r w:rsidR="00203F8B" w:rsidRPr="00F77500" w:rsidDel="00227839">
          <w:rPr>
            <w:sz w:val="24"/>
            <w:szCs w:val="24"/>
          </w:rPr>
          <w:delText xml:space="preserve"> </w:delText>
        </w:r>
        <w:r w:rsidR="00A065F5" w:rsidDel="00227839">
          <w:rPr>
            <w:sz w:val="24"/>
            <w:szCs w:val="24"/>
          </w:rPr>
          <w:delText>Risk preference of the respondent is estimated as t</w:delText>
        </w:r>
        <w:r w:rsidR="00203F8B" w:rsidRPr="00F77500" w:rsidDel="00227839">
          <w:rPr>
            <w:sz w:val="24"/>
            <w:szCs w:val="24"/>
          </w:rPr>
          <w:delText>he lowest sure outcome</w:delText>
        </w:r>
        <w:r w:rsidR="000D2B24" w:rsidDel="00227839">
          <w:rPr>
            <w:sz w:val="24"/>
            <w:szCs w:val="24"/>
          </w:rPr>
          <w:delText xml:space="preserve"> which is preferred to</w:delText>
        </w:r>
        <w:r w:rsidR="000D2B24" w:rsidRPr="00DC0F90" w:rsidDel="00227839">
          <w:rPr>
            <w:sz w:val="24"/>
            <w:szCs w:val="24"/>
          </w:rPr>
          <w:delText xml:space="preserve"> “receiving the 200 yuan with a probability of 50%</w:delText>
        </w:r>
        <w:r w:rsidR="00DC0F90" w:rsidRPr="00DC0F90" w:rsidDel="00227839">
          <w:rPr>
            <w:sz w:val="24"/>
            <w:szCs w:val="24"/>
          </w:rPr>
          <w:delText>”.</w:delText>
        </w:r>
        <w:r w:rsidR="00203F8B" w:rsidRPr="00DC0F90" w:rsidDel="00227839">
          <w:rPr>
            <w:sz w:val="24"/>
            <w:szCs w:val="24"/>
          </w:rPr>
          <w:delText xml:space="preserve"> </w:delText>
        </w:r>
        <w:r w:rsidR="00A065F5" w:rsidRPr="00A065F5" w:rsidDel="00227839">
          <w:rPr>
            <w:sz w:val="24"/>
            <w:szCs w:val="24"/>
          </w:rPr>
          <w:delText xml:space="preserve">We calculate the mean value of risk preference among </w:delText>
        </w:r>
        <w:r w:rsidR="00A065F5" w:rsidDel="00227839">
          <w:rPr>
            <w:sz w:val="24"/>
            <w:szCs w:val="24"/>
          </w:rPr>
          <w:delText>respondents in each city. diff_risk1</w:delText>
        </w:r>
        <w:r w:rsidR="00A065F5" w:rsidRPr="00A065F5" w:rsidDel="00227839">
          <w:rPr>
            <w:sz w:val="24"/>
            <w:szCs w:val="24"/>
          </w:rPr>
          <w:delText xml:space="preserve"> is defined </w:delText>
        </w:r>
        <w:r w:rsidR="00033026" w:rsidDel="00227839">
          <w:rPr>
            <w:sz w:val="24"/>
            <w:szCs w:val="24"/>
          </w:rPr>
          <w:delText>as</w:delText>
        </w:r>
        <w:r w:rsidR="00A065F5" w:rsidRPr="00A065F5" w:rsidDel="00227839">
          <w:rPr>
            <w:sz w:val="24"/>
            <w:szCs w:val="24"/>
          </w:rPr>
          <w:delText xml:space="preserve"> the absolute difference in the mean values between pairs of cities.</w:delText>
        </w:r>
        <w:r w:rsidR="00A065F5" w:rsidRPr="00F77500" w:rsidDel="00227839">
          <w:rPr>
            <w:sz w:val="24"/>
            <w:szCs w:val="24"/>
          </w:rPr>
          <w:delText xml:space="preserve"> </w:delText>
        </w:r>
      </w:del>
      <w:del w:id="332" w:author="Wang Ling" w:date="2018-11-20T16:08:00Z">
        <w:r w:rsidR="00A065F5" w:rsidRPr="00DC0F90" w:rsidDel="00E928FA">
          <w:rPr>
            <w:sz w:val="24"/>
            <w:szCs w:val="24"/>
          </w:rPr>
          <w:delText>The</w:delText>
        </w:r>
        <w:r w:rsidR="00203F8B" w:rsidRPr="00DC0F90" w:rsidDel="00E928FA">
          <w:rPr>
            <w:sz w:val="24"/>
            <w:szCs w:val="24"/>
          </w:rPr>
          <w:delText xml:space="preserve"> second one is created from responses to the following question from family questionnaire in CFPS 2014: “</w:delText>
        </w:r>
        <w:r w:rsidR="00203F8B" w:rsidRPr="00DC0F90" w:rsidDel="00E928FA">
          <w:rPr>
            <w:i/>
            <w:sz w:val="24"/>
            <w:szCs w:val="24"/>
          </w:rPr>
          <w:delText>If your family invest, what kind of risk are you willing to take</w:delText>
        </w:r>
        <w:r w:rsidR="00203F8B" w:rsidRPr="00DC0F90" w:rsidDel="00E928FA">
          <w:rPr>
            <w:sz w:val="24"/>
            <w:szCs w:val="24"/>
          </w:rPr>
          <w:delText xml:space="preserve">”. For family questionnaire, we match the persons that make decision regarding family’s insurance, savings, and investments in this family. </w:delText>
        </w:r>
        <w:r w:rsidR="00A065F5" w:rsidRPr="00DC0F90" w:rsidDel="00E928FA">
          <w:rPr>
            <w:sz w:val="24"/>
            <w:szCs w:val="24"/>
          </w:rPr>
          <w:delText>There are</w:delText>
        </w:r>
        <w:r w:rsidR="00203F8B" w:rsidRPr="00DC0F90" w:rsidDel="00E928FA">
          <w:rPr>
            <w:sz w:val="24"/>
            <w:szCs w:val="24"/>
          </w:rPr>
          <w:delText xml:space="preserve"> four kinds of responses: “High risk, high return” , “Moderate risk, steady return”</w:delText>
        </w:r>
        <w:r w:rsidR="00203F8B" w:rsidRPr="00DC0F90" w:rsidDel="00E928FA">
          <w:rPr>
            <w:rFonts w:hint="eastAsia"/>
            <w:sz w:val="24"/>
            <w:szCs w:val="24"/>
          </w:rPr>
          <w:delText>，</w:delText>
        </w:r>
        <w:r w:rsidR="00203F8B" w:rsidRPr="00DC0F90" w:rsidDel="00E928FA">
          <w:rPr>
            <w:sz w:val="24"/>
            <w:szCs w:val="24"/>
          </w:rPr>
          <w:delText xml:space="preserve">“ Low risk, low return”, “Unwilling to take any investment risk”. </w:delText>
        </w:r>
        <w:r w:rsidR="00A065F5" w:rsidRPr="00DC0F90" w:rsidDel="00E928FA">
          <w:rPr>
            <w:sz w:val="24"/>
            <w:szCs w:val="24"/>
          </w:rPr>
          <w:delText>Risk preference is measured by the percentage of respondents in each city that ha</w:delText>
        </w:r>
        <w:r w:rsidR="001E4DCD" w:rsidDel="00E928FA">
          <w:rPr>
            <w:sz w:val="24"/>
            <w:szCs w:val="24"/>
          </w:rPr>
          <w:delText>d</w:delText>
        </w:r>
        <w:r w:rsidR="00A065F5" w:rsidRPr="00DC0F90" w:rsidDel="00E928FA">
          <w:rPr>
            <w:sz w:val="24"/>
            <w:szCs w:val="24"/>
          </w:rPr>
          <w:delText xml:space="preserve"> chosen “Unwilling to take any investment risk”. </w:delText>
        </w:r>
      </w:del>
      <w:moveFromRangeStart w:id="333" w:author="Wang Ling" w:date="2018-11-20T15:31:00Z" w:name="move530491209"/>
      <w:moveFrom w:id="334" w:author="Wang Ling" w:date="2018-11-20T15:31:00Z">
        <w:del w:id="335" w:author="Wang Ling" w:date="2018-11-20T16:08:00Z">
          <w:r w:rsidR="00A065F5" w:rsidRPr="00DC0F90" w:rsidDel="00E928FA">
            <w:rPr>
              <w:sz w:val="24"/>
              <w:szCs w:val="24"/>
            </w:rPr>
            <w:delText>diff_risk2 is the absolute differences among cities. T</w:delText>
          </w:r>
          <w:r w:rsidR="00A065F5" w:rsidRPr="00F77500" w:rsidDel="00E928FA">
            <w:rPr>
              <w:sz w:val="24"/>
              <w:szCs w:val="24"/>
            </w:rPr>
            <w:delText>he</w:delText>
          </w:r>
          <w:r w:rsidR="00203F8B" w:rsidRPr="00F77500" w:rsidDel="00E928FA">
            <w:rPr>
              <w:sz w:val="24"/>
              <w:szCs w:val="24"/>
            </w:rPr>
            <w:delText xml:space="preserve"> third one is measured by question obtained from family questionnaire in CFPS 2014 that “</w:delText>
          </w:r>
          <w:r w:rsidR="00203F8B" w:rsidRPr="001E4DCD" w:rsidDel="00E928FA">
            <w:rPr>
              <w:i/>
              <w:sz w:val="24"/>
              <w:szCs w:val="24"/>
            </w:rPr>
            <w:delText xml:space="preserve">If the total annual income of current year is used for investment, the largest </w:delText>
          </w:r>
          <w:r w:rsidR="0053277F" w:rsidRPr="001E4DCD" w:rsidDel="00E928FA">
            <w:rPr>
              <w:i/>
              <w:sz w:val="24"/>
              <w:szCs w:val="24"/>
            </w:rPr>
            <w:delText>loss ratio</w:delText>
          </w:r>
          <w:r w:rsidR="00203F8B" w:rsidRPr="001E4DCD" w:rsidDel="00E928FA">
            <w:rPr>
              <w:i/>
              <w:sz w:val="24"/>
              <w:szCs w:val="24"/>
            </w:rPr>
            <w:delText xml:space="preserve"> you can accept is</w:delText>
          </w:r>
          <w:r w:rsidR="00203F8B" w:rsidRPr="00F77500" w:rsidDel="00E928FA">
            <w:rPr>
              <w:sz w:val="24"/>
              <w:szCs w:val="24"/>
            </w:rPr>
            <w:delText xml:space="preserve">”. We calculate the mean value of risk preference among respondents in each city. </w:delText>
          </w:r>
          <w:r w:rsidR="00A065F5" w:rsidDel="00E928FA">
            <w:rPr>
              <w:sz w:val="24"/>
              <w:szCs w:val="24"/>
            </w:rPr>
            <w:delText>diff_risk3</w:delText>
          </w:r>
          <w:r w:rsidR="00203F8B" w:rsidRPr="00F77500" w:rsidDel="00E928FA">
            <w:rPr>
              <w:sz w:val="24"/>
              <w:szCs w:val="24"/>
            </w:rPr>
            <w:delText xml:space="preserve"> is defined by the absolute difference in the mean values between pairs of cities. </w:delText>
          </w:r>
        </w:del>
      </w:moveFrom>
      <w:moveFromRangeEnd w:id="333"/>
    </w:p>
    <w:p w14:paraId="6C114BEA" w14:textId="33CECE91" w:rsidR="006D3744" w:rsidRDefault="00203F8B" w:rsidP="00EF6440">
      <w:pPr>
        <w:spacing w:beforeLines="50" w:before="156" w:afterLines="50" w:after="156" w:line="360" w:lineRule="auto"/>
        <w:rPr>
          <w:ins w:id="336" w:author="Wang Ling" w:date="2018-11-20T16:45:00Z"/>
          <w:sz w:val="24"/>
          <w:szCs w:val="24"/>
        </w:rPr>
      </w:pPr>
      <w:r w:rsidRPr="00C83163">
        <w:rPr>
          <w:i/>
          <w:sz w:val="24"/>
          <w:szCs w:val="24"/>
        </w:rPr>
        <w:t>diff_time</w:t>
      </w:r>
      <w:r w:rsidRPr="00F77500">
        <w:rPr>
          <w:sz w:val="24"/>
          <w:szCs w:val="24"/>
        </w:rPr>
        <w:t xml:space="preserve">. Time preference is captured by question from </w:t>
      </w:r>
      <w:del w:id="337" w:author="Wang Ling" w:date="2018-11-20T16:42:00Z">
        <w:r w:rsidRPr="00F77500" w:rsidDel="006D3744">
          <w:rPr>
            <w:sz w:val="24"/>
            <w:szCs w:val="24"/>
          </w:rPr>
          <w:delText xml:space="preserve">child </w:delText>
        </w:r>
      </w:del>
      <w:ins w:id="338" w:author="Wang Ling" w:date="2018-11-20T16:42:00Z">
        <w:r w:rsidR="006D3744">
          <w:rPr>
            <w:sz w:val="24"/>
            <w:szCs w:val="24"/>
          </w:rPr>
          <w:t>family</w:t>
        </w:r>
        <w:r w:rsidR="006D3744" w:rsidRPr="00F77500">
          <w:rPr>
            <w:sz w:val="24"/>
            <w:szCs w:val="24"/>
          </w:rPr>
          <w:t xml:space="preserve"> </w:t>
        </w:r>
      </w:ins>
      <w:r w:rsidRPr="00F77500">
        <w:rPr>
          <w:sz w:val="24"/>
          <w:szCs w:val="24"/>
        </w:rPr>
        <w:t xml:space="preserve">questionnaire in CFPS </w:t>
      </w:r>
      <w:del w:id="339" w:author="Wang Ling" w:date="2018-11-20T16:42:00Z">
        <w:r w:rsidRPr="00F77500" w:rsidDel="006D3744">
          <w:rPr>
            <w:sz w:val="24"/>
            <w:szCs w:val="24"/>
          </w:rPr>
          <w:delText>201</w:delText>
        </w:r>
        <w:r w:rsidR="00CA7837" w:rsidDel="006D3744">
          <w:rPr>
            <w:rFonts w:hint="eastAsia"/>
            <w:sz w:val="24"/>
            <w:szCs w:val="24"/>
          </w:rPr>
          <w:delText>0</w:delText>
        </w:r>
      </w:del>
      <w:ins w:id="340" w:author="Wang Ling" w:date="2018-11-20T16:42:00Z">
        <w:r w:rsidR="006D3744" w:rsidRPr="00F77500">
          <w:rPr>
            <w:sz w:val="24"/>
            <w:szCs w:val="24"/>
          </w:rPr>
          <w:t>201</w:t>
        </w:r>
        <w:r w:rsidR="006D3744">
          <w:rPr>
            <w:sz w:val="24"/>
            <w:szCs w:val="24"/>
          </w:rPr>
          <w:t>4</w:t>
        </w:r>
      </w:ins>
      <w:r w:rsidRPr="00F77500">
        <w:rPr>
          <w:sz w:val="24"/>
          <w:szCs w:val="24"/>
        </w:rPr>
        <w:t>: “</w:t>
      </w:r>
      <w:r w:rsidRPr="00DC0F90">
        <w:rPr>
          <w:i/>
          <w:sz w:val="24"/>
          <w:szCs w:val="24"/>
        </w:rPr>
        <w:t>I</w:t>
      </w:r>
      <w:ins w:id="341" w:author="Wang Ling" w:date="2018-11-20T16:42:00Z">
        <w:r w:rsidR="006D3744">
          <w:rPr>
            <w:i/>
            <w:sz w:val="24"/>
            <w:szCs w:val="24"/>
          </w:rPr>
          <w:t xml:space="preserve"> inte</w:t>
        </w:r>
      </w:ins>
      <w:ins w:id="342" w:author="Wang Ling" w:date="2018-11-20T16:43:00Z">
        <w:r w:rsidR="006D3744">
          <w:rPr>
            <w:i/>
            <w:sz w:val="24"/>
            <w:szCs w:val="24"/>
          </w:rPr>
          <w:t>nd to care more about the present and do not consider the future</w:t>
        </w:r>
      </w:ins>
      <w:del w:id="343" w:author="Wang Ling" w:date="2018-11-20T16:42:00Z">
        <w:r w:rsidRPr="00DC0F90" w:rsidDel="006D3744">
          <w:rPr>
            <w:i/>
            <w:sz w:val="24"/>
            <w:szCs w:val="24"/>
          </w:rPr>
          <w:delText xml:space="preserve"> have some small gifts (candy or some other similar things). I can only give you one if you want it now. However, I can give you two if you wait until we complete the interview. Do you want it now or will you wait until we complete the interview</w:delText>
        </w:r>
      </w:del>
      <w:r w:rsidRPr="00DC0F90">
        <w:rPr>
          <w:i/>
          <w:sz w:val="24"/>
          <w:szCs w:val="24"/>
        </w:rPr>
        <w:t>?</w:t>
      </w:r>
      <w:r w:rsidRPr="00F77500">
        <w:rPr>
          <w:sz w:val="24"/>
          <w:szCs w:val="24"/>
        </w:rPr>
        <w:t xml:space="preserve">” </w:t>
      </w:r>
      <w:ins w:id="344" w:author="Wang Ling" w:date="2018-11-20T16:46:00Z">
        <w:r w:rsidR="006D3744" w:rsidRPr="006D3744">
          <w:rPr>
            <w:sz w:val="24"/>
            <w:szCs w:val="24"/>
          </w:rPr>
          <w:t xml:space="preserve">We match the main respondents that completed this questionnaire </w:t>
        </w:r>
      </w:ins>
      <w:ins w:id="345" w:author="Wang Ling" w:date="2018-11-21T22:20:00Z">
        <w:r w:rsidR="00D1790D">
          <w:rPr>
            <w:sz w:val="24"/>
            <w:szCs w:val="24"/>
          </w:rPr>
          <w:t>to</w:t>
        </w:r>
      </w:ins>
      <w:ins w:id="346" w:author="Wang Ling" w:date="2018-11-20T16:46:00Z">
        <w:r w:rsidR="006D3744" w:rsidRPr="006D3744">
          <w:rPr>
            <w:sz w:val="24"/>
            <w:szCs w:val="24"/>
          </w:rPr>
          <w:t xml:space="preserve"> families </w:t>
        </w:r>
      </w:ins>
      <w:ins w:id="347" w:author="Wang Ling" w:date="2018-11-21T22:20:00Z">
        <w:r w:rsidR="00D1790D">
          <w:rPr>
            <w:sz w:val="24"/>
            <w:szCs w:val="24"/>
          </w:rPr>
          <w:t>in</w:t>
        </w:r>
      </w:ins>
      <w:ins w:id="348" w:author="Wang Ling" w:date="2018-11-20T16:46:00Z">
        <w:r w:rsidR="006D3744" w:rsidRPr="006D3744">
          <w:rPr>
            <w:sz w:val="24"/>
            <w:szCs w:val="24"/>
          </w:rPr>
          <w:t xml:space="preserve"> this </w:t>
        </w:r>
      </w:ins>
      <w:ins w:id="349" w:author="Wang Ling" w:date="2018-11-21T22:20:00Z">
        <w:r w:rsidR="00D1790D">
          <w:rPr>
            <w:sz w:val="24"/>
            <w:szCs w:val="24"/>
          </w:rPr>
          <w:t>question</w:t>
        </w:r>
      </w:ins>
      <w:ins w:id="350" w:author="Wang Ling" w:date="2018-11-20T16:46:00Z">
        <w:r w:rsidR="006D3744" w:rsidRPr="006D3744">
          <w:rPr>
            <w:sz w:val="24"/>
            <w:szCs w:val="24"/>
          </w:rPr>
          <w:t>.</w:t>
        </w:r>
        <w:r w:rsidR="006D3744">
          <w:rPr>
            <w:sz w:val="24"/>
            <w:szCs w:val="24"/>
          </w:rPr>
          <w:t xml:space="preserve"> </w:t>
        </w:r>
      </w:ins>
      <w:ins w:id="351" w:author="Wang Ling" w:date="2018-11-20T16:52:00Z">
        <w:r w:rsidR="00E16141">
          <w:rPr>
            <w:sz w:val="24"/>
            <w:szCs w:val="24"/>
          </w:rPr>
          <w:t>T</w:t>
        </w:r>
      </w:ins>
      <w:ins w:id="352" w:author="Wang Ling" w:date="2018-11-20T16:47:00Z">
        <w:r w:rsidR="006D3744">
          <w:rPr>
            <w:sz w:val="24"/>
            <w:szCs w:val="24"/>
          </w:rPr>
          <w:t>ime preference</w:t>
        </w:r>
      </w:ins>
      <w:ins w:id="353" w:author="Wang Ling" w:date="2018-11-20T16:45:00Z">
        <w:r w:rsidR="006D3744" w:rsidRPr="006D3744">
          <w:rPr>
            <w:sz w:val="24"/>
            <w:szCs w:val="24"/>
          </w:rPr>
          <w:t xml:space="preserve"> </w:t>
        </w:r>
      </w:ins>
      <w:ins w:id="354" w:author="Wang Ling" w:date="2018-11-20T16:52:00Z">
        <w:r w:rsidR="00E16141">
          <w:rPr>
            <w:sz w:val="24"/>
            <w:szCs w:val="24"/>
          </w:rPr>
          <w:t xml:space="preserve">is scored from 1 to 5 </w:t>
        </w:r>
      </w:ins>
      <w:ins w:id="355" w:author="Wang Ling" w:date="2018-11-20T16:45:00Z">
        <w:r w:rsidR="006D3744" w:rsidRPr="006D3744">
          <w:rPr>
            <w:sz w:val="24"/>
            <w:szCs w:val="24"/>
          </w:rPr>
          <w:t xml:space="preserve">where 1 means “Totally </w:t>
        </w:r>
      </w:ins>
      <w:ins w:id="356" w:author="Wang Ling" w:date="2018-11-20T16:47:00Z">
        <w:r w:rsidR="006D3744">
          <w:rPr>
            <w:sz w:val="24"/>
            <w:szCs w:val="24"/>
          </w:rPr>
          <w:t>dis</w:t>
        </w:r>
      </w:ins>
      <w:ins w:id="357" w:author="Wang Ling" w:date="2018-11-20T16:45:00Z">
        <w:r w:rsidR="006D3744" w:rsidRPr="006D3744">
          <w:rPr>
            <w:sz w:val="24"/>
            <w:szCs w:val="24"/>
          </w:rPr>
          <w:t>agree” and 5 means “Totally agree”.</w:t>
        </w:r>
      </w:ins>
      <w:ins w:id="358" w:author="Wang Ling" w:date="2018-11-20T16:47:00Z">
        <w:r w:rsidR="006D3744" w:rsidRPr="006D3744">
          <w:t xml:space="preserve"> </w:t>
        </w:r>
        <w:r w:rsidR="006D3744">
          <w:rPr>
            <w:sz w:val="24"/>
            <w:szCs w:val="24"/>
          </w:rPr>
          <w:t>We</w:t>
        </w:r>
      </w:ins>
      <w:ins w:id="359" w:author="Wang Ling" w:date="2018-11-20T16:48:00Z">
        <w:r w:rsidR="006D3744">
          <w:rPr>
            <w:sz w:val="24"/>
            <w:szCs w:val="24"/>
          </w:rPr>
          <w:t xml:space="preserve"> </w:t>
        </w:r>
      </w:ins>
      <w:ins w:id="360" w:author="Wang Ling" w:date="2018-11-20T16:47:00Z">
        <w:r w:rsidR="006D3744">
          <w:rPr>
            <w:sz w:val="24"/>
            <w:szCs w:val="24"/>
          </w:rPr>
          <w:t>comput</w:t>
        </w:r>
      </w:ins>
      <w:ins w:id="361" w:author="Wang Ling" w:date="2018-11-20T16:48:00Z">
        <w:r w:rsidR="006D3744">
          <w:rPr>
            <w:sz w:val="24"/>
            <w:szCs w:val="24"/>
          </w:rPr>
          <w:t xml:space="preserve">e </w:t>
        </w:r>
      </w:ins>
      <w:ins w:id="362" w:author="Wang Ling" w:date="2018-11-20T16:47:00Z">
        <w:r w:rsidR="006D3744" w:rsidRPr="006D3744">
          <w:rPr>
            <w:sz w:val="24"/>
            <w:szCs w:val="24"/>
          </w:rPr>
          <w:t xml:space="preserve">the mean </w:t>
        </w:r>
      </w:ins>
      <w:ins w:id="363" w:author="Wang Ling" w:date="2018-11-20T16:48:00Z">
        <w:r w:rsidR="00E16141">
          <w:rPr>
            <w:sz w:val="24"/>
            <w:szCs w:val="24"/>
          </w:rPr>
          <w:t xml:space="preserve">value </w:t>
        </w:r>
      </w:ins>
      <w:ins w:id="364" w:author="Wang Ling" w:date="2018-11-20T16:47:00Z">
        <w:r w:rsidR="006D3744" w:rsidRPr="006D3744">
          <w:rPr>
            <w:sz w:val="24"/>
            <w:szCs w:val="24"/>
          </w:rPr>
          <w:t>of the responses. diff_</w:t>
        </w:r>
      </w:ins>
      <w:ins w:id="365" w:author="Wang Ling" w:date="2018-11-20T16:48:00Z">
        <w:r w:rsidR="00E16141">
          <w:rPr>
            <w:sz w:val="24"/>
            <w:szCs w:val="24"/>
          </w:rPr>
          <w:t>time</w:t>
        </w:r>
      </w:ins>
      <w:ins w:id="366" w:author="Wang Ling" w:date="2018-11-20T16:47:00Z">
        <w:r w:rsidR="006D3744" w:rsidRPr="006D3744">
          <w:rPr>
            <w:sz w:val="24"/>
            <w:szCs w:val="24"/>
          </w:rPr>
          <w:t xml:space="preserve"> is defined as absolute differences</w:t>
        </w:r>
      </w:ins>
      <w:ins w:id="367" w:author="Wang Ling" w:date="2018-11-20T16:48:00Z">
        <w:r w:rsidR="00E16141">
          <w:rPr>
            <w:sz w:val="24"/>
            <w:szCs w:val="24"/>
          </w:rPr>
          <w:t xml:space="preserve"> across</w:t>
        </w:r>
      </w:ins>
      <w:ins w:id="368" w:author="Wang Ling" w:date="2018-11-20T16:47:00Z">
        <w:r w:rsidR="006D3744" w:rsidRPr="006D3744">
          <w:rPr>
            <w:sz w:val="24"/>
            <w:szCs w:val="24"/>
          </w:rPr>
          <w:t xml:space="preserve"> cities.</w:t>
        </w:r>
      </w:ins>
    </w:p>
    <w:p w14:paraId="2577C5B0" w14:textId="5DD9DFA4" w:rsidR="00203F8B" w:rsidRPr="00F77500" w:rsidDel="00E16141" w:rsidRDefault="00203F8B" w:rsidP="00EF6440">
      <w:pPr>
        <w:spacing w:beforeLines="50" w:before="156" w:afterLines="50" w:after="156" w:line="360" w:lineRule="auto"/>
        <w:rPr>
          <w:del w:id="369" w:author="Wang Ling" w:date="2018-11-20T16:48:00Z"/>
          <w:sz w:val="24"/>
          <w:szCs w:val="24"/>
        </w:rPr>
      </w:pPr>
      <w:del w:id="370" w:author="Wang Ling" w:date="2018-11-20T16:48:00Z">
        <w:r w:rsidRPr="00F77500" w:rsidDel="00E16141">
          <w:rPr>
            <w:sz w:val="24"/>
            <w:szCs w:val="24"/>
          </w:rPr>
          <w:delText>We compute the percentage of respondents who</w:delText>
        </w:r>
        <w:r w:rsidR="001E4DCD" w:rsidDel="00E16141">
          <w:rPr>
            <w:sz w:val="24"/>
            <w:szCs w:val="24"/>
          </w:rPr>
          <w:delText xml:space="preserve"> had </w:delText>
        </w:r>
        <w:r w:rsidRPr="00F77500" w:rsidDel="00E16141">
          <w:rPr>
            <w:sz w:val="24"/>
            <w:szCs w:val="24"/>
          </w:rPr>
          <w:delText>cho</w:delText>
        </w:r>
        <w:r w:rsidR="001E4DCD" w:rsidDel="00E16141">
          <w:rPr>
            <w:sz w:val="24"/>
            <w:szCs w:val="24"/>
          </w:rPr>
          <w:delText>sen</w:delText>
        </w:r>
        <w:r w:rsidRPr="00F77500" w:rsidDel="00E16141">
          <w:rPr>
            <w:sz w:val="24"/>
            <w:szCs w:val="24"/>
          </w:rPr>
          <w:delText xml:space="preserve"> “want it now” as the time preference level in each city, then the diff_time is the absolute difference in time preference level between pairs of cities.</w:delText>
        </w:r>
      </w:del>
    </w:p>
    <w:p w14:paraId="7EE7BC63" w14:textId="1EAB738C" w:rsidR="00203F8B" w:rsidRPr="00F77500" w:rsidRDefault="00203F8B" w:rsidP="00EF6440">
      <w:pPr>
        <w:spacing w:beforeLines="50" w:before="156" w:afterLines="50" w:after="156" w:line="360" w:lineRule="auto"/>
        <w:rPr>
          <w:sz w:val="24"/>
          <w:szCs w:val="24"/>
        </w:rPr>
      </w:pPr>
      <w:r w:rsidRPr="00C83163">
        <w:rPr>
          <w:i/>
          <w:sz w:val="24"/>
          <w:szCs w:val="24"/>
        </w:rPr>
        <w:t>diff_trust.</w:t>
      </w:r>
      <w:r w:rsidRPr="00F77500">
        <w:rPr>
          <w:sz w:val="24"/>
          <w:szCs w:val="24"/>
        </w:rPr>
        <w:t xml:space="preserve"> Trust is measured by the question from adult questionnaire in CFPS 2014: “</w:t>
      </w:r>
      <w:r w:rsidRPr="00DC0F90">
        <w:rPr>
          <w:i/>
          <w:sz w:val="24"/>
          <w:szCs w:val="24"/>
        </w:rPr>
        <w:t>In general, do you think that most people are trustworthy, or it is better to take greater caution when getting along with other people?</w:t>
      </w:r>
      <w:r w:rsidRPr="00F77500">
        <w:rPr>
          <w:sz w:val="24"/>
          <w:szCs w:val="24"/>
        </w:rPr>
        <w:t>” The trust level is defined as the percentage of respondents in each city that ha</w:t>
      </w:r>
      <w:r w:rsidR="001E4DCD">
        <w:rPr>
          <w:sz w:val="24"/>
          <w:szCs w:val="24"/>
        </w:rPr>
        <w:t xml:space="preserve">d </w:t>
      </w:r>
      <w:r w:rsidRPr="00F77500">
        <w:rPr>
          <w:sz w:val="24"/>
          <w:szCs w:val="24"/>
        </w:rPr>
        <w:t>chosen “Most people are trustworthy”. diff_trust is the absolute differences among cities.</w:t>
      </w:r>
    </w:p>
    <w:p w14:paraId="0DF0497D" w14:textId="1B062AF7" w:rsidR="00E13C92" w:rsidRPr="00F77500" w:rsidRDefault="00E13C92" w:rsidP="00E13C92">
      <w:pPr>
        <w:spacing w:beforeLines="50" w:before="156" w:afterLines="50" w:after="156" w:line="360" w:lineRule="auto"/>
        <w:rPr>
          <w:sz w:val="24"/>
          <w:szCs w:val="24"/>
        </w:rPr>
      </w:pPr>
      <w:r w:rsidRPr="00E13C92">
        <w:rPr>
          <w:i/>
          <w:sz w:val="24"/>
          <w:szCs w:val="24"/>
        </w:rPr>
        <w:t>diff_collectivism.</w:t>
      </w:r>
      <w:r w:rsidRPr="00F77500">
        <w:rPr>
          <w:sz w:val="24"/>
          <w:szCs w:val="24"/>
        </w:rPr>
        <w:t xml:space="preserve"> Collectivist attitudes are captured by the question from child questionnaire in CFPS 2014 regarding the exten</w:t>
      </w:r>
      <w:r>
        <w:rPr>
          <w:sz w:val="24"/>
          <w:szCs w:val="24"/>
        </w:rPr>
        <w:t>t</w:t>
      </w:r>
      <w:r w:rsidRPr="00F77500">
        <w:rPr>
          <w:sz w:val="24"/>
          <w:szCs w:val="24"/>
        </w:rPr>
        <w:t xml:space="preserve"> that the child obeys the rules and the order. Obedience is a measure of collectivism that a higher level of obedience is associated with stronger collectivism </w:t>
      </w:r>
      <w:r w:rsidRPr="00F77500">
        <w:rPr>
          <w:sz w:val="24"/>
          <w:szCs w:val="24"/>
        </w:rPr>
        <w:fldChar w:fldCharType="begin"/>
      </w:r>
      <w:r w:rsidRPr="00F77500">
        <w:rPr>
          <w:sz w:val="24"/>
          <w:szCs w:val="24"/>
        </w:rPr>
        <w:instrText xml:space="preserve"> ADDIN EN.CITE &lt;EndNote&gt;&lt;Cite&gt;&lt;Author&gt;Olsson&lt;/Author&gt;&lt;Year&gt;2016&lt;/Year&gt;&lt;RecNum&gt;1883&lt;/RecNum&gt;&lt;DisplayText&gt;(Olsson and Paik, 2016)&lt;/DisplayText&gt;&lt;record&gt;&lt;rec-number&gt;1883&lt;/rec-number&gt;&lt;foreign-keys&gt;&lt;key app="EN" db-id="5av2ar2d802ax6earv6xaswcrwtpwerr9rrw"&gt;1883&lt;/key&gt;&lt;/foreign-keys&gt;&lt;ref-type name="Journal Article"&gt;17&lt;/ref-type&gt;&lt;contributors&gt;&lt;authors&gt;&lt;author&gt;Olsson, Ola&lt;/author&gt;&lt;author&gt;Paik, Christopher&lt;/author&gt;&lt;/authors&gt;&lt;/contributors&gt;&lt;titles&gt;&lt;title&gt;Long-run cultural divergence: Evidence from the neolithic revolution&lt;/title&gt;&lt;secondary-title&gt;Journal of Development Economics&lt;/secondary-title&gt;&lt;/titles&gt;&lt;periodical&gt;&lt;full-title&gt;Journal of Development Economics&lt;/full-title&gt;&lt;/periodical&gt;&lt;pages&gt;197-213&lt;/pages&gt;&lt;volume&gt;122&lt;/volume&gt;&lt;dates&gt;&lt;year&gt;2016&lt;/year&gt;&lt;/dates&gt;&lt;isbn&gt;0304-3878&lt;/isbn&gt;&lt;urls&gt;&lt;/urls&gt;&lt;/record&gt;&lt;/Cite&gt;&lt;/EndNote&gt;</w:instrText>
      </w:r>
      <w:r w:rsidRPr="00F77500">
        <w:rPr>
          <w:sz w:val="24"/>
          <w:szCs w:val="24"/>
        </w:rPr>
        <w:fldChar w:fldCharType="separate"/>
      </w:r>
      <w:r w:rsidRPr="00F77500">
        <w:rPr>
          <w:noProof/>
          <w:sz w:val="24"/>
          <w:szCs w:val="24"/>
        </w:rPr>
        <w:t>(</w:t>
      </w:r>
      <w:hyperlink w:anchor="_ENREF_42" w:tooltip="Olsson, 2016 #1883" w:history="1">
        <w:r w:rsidR="006158A2" w:rsidRPr="00F77500">
          <w:rPr>
            <w:noProof/>
            <w:sz w:val="24"/>
            <w:szCs w:val="24"/>
          </w:rPr>
          <w:t>Olsson and Paik, 2016</w:t>
        </w:r>
      </w:hyperlink>
      <w:r w:rsidRPr="00F77500">
        <w:rPr>
          <w:noProof/>
          <w:sz w:val="24"/>
          <w:szCs w:val="24"/>
        </w:rPr>
        <w:t>)</w:t>
      </w:r>
      <w:r w:rsidRPr="00F77500">
        <w:rPr>
          <w:sz w:val="24"/>
          <w:szCs w:val="24"/>
        </w:rPr>
        <w:fldChar w:fldCharType="end"/>
      </w:r>
      <w:r w:rsidRPr="00F77500">
        <w:rPr>
          <w:sz w:val="24"/>
          <w:szCs w:val="24"/>
        </w:rPr>
        <w:t xml:space="preserve">. There are </w:t>
      </w:r>
      <w:r>
        <w:rPr>
          <w:sz w:val="24"/>
          <w:szCs w:val="24"/>
        </w:rPr>
        <w:t>five</w:t>
      </w:r>
      <w:r w:rsidRPr="00F77500">
        <w:rPr>
          <w:sz w:val="24"/>
          <w:szCs w:val="24"/>
        </w:rPr>
        <w:t xml:space="preserve"> levels of child’s primary caregiver’ assessment of child’s obedience where 1 means “Totally agree” and 5 means “Totally disagree”. We compute the mean value of each city and then calculate the absolute differences between city pairs.</w:t>
      </w:r>
    </w:p>
    <w:p w14:paraId="563FEC3E" w14:textId="7CB3C784" w:rsidR="00E13C92" w:rsidRPr="00F77500" w:rsidRDefault="00E13C92" w:rsidP="00E13C92">
      <w:pPr>
        <w:spacing w:beforeLines="50" w:before="156" w:afterLines="50" w:after="156" w:line="360" w:lineRule="auto"/>
        <w:rPr>
          <w:sz w:val="24"/>
          <w:szCs w:val="24"/>
        </w:rPr>
      </w:pPr>
      <w:r w:rsidRPr="00E13C92">
        <w:rPr>
          <w:i/>
          <w:sz w:val="24"/>
          <w:szCs w:val="24"/>
        </w:rPr>
        <w:lastRenderedPageBreak/>
        <w:t>dif_individualism.</w:t>
      </w:r>
      <w:r w:rsidRPr="00F77500">
        <w:rPr>
          <w:sz w:val="24"/>
          <w:szCs w:val="24"/>
        </w:rPr>
        <w:t xml:space="preserve"> We measure individualism according to the question from child questionnaire in CFPS 2014 that “</w:t>
      </w:r>
      <w:r w:rsidRPr="001E4DCD">
        <w:rPr>
          <w:i/>
          <w:sz w:val="24"/>
          <w:szCs w:val="24"/>
        </w:rPr>
        <w:t>to what extend does the child do his</w:t>
      </w:r>
      <w:ins w:id="371" w:author="Wang Ling" w:date="2018-11-21T10:25:00Z">
        <w:r w:rsidR="0004102A">
          <w:rPr>
            <w:rFonts w:hint="eastAsia"/>
            <w:i/>
            <w:sz w:val="24"/>
            <w:szCs w:val="24"/>
          </w:rPr>
          <w:t>/her</w:t>
        </w:r>
      </w:ins>
      <w:r w:rsidRPr="001E4DCD">
        <w:rPr>
          <w:i/>
          <w:sz w:val="24"/>
          <w:szCs w:val="24"/>
        </w:rPr>
        <w:t xml:space="preserve"> work independently?</w:t>
      </w:r>
      <w:r w:rsidRPr="00F77500">
        <w:rPr>
          <w:sz w:val="24"/>
          <w:szCs w:val="24"/>
        </w:rPr>
        <w:t>” The child’s primary caregiver uses this scale (from 1 to 5) where 1 means “Totally agree” and 5 means “Totally disagree” to assess the level of individualism of respondents. We then aggregated responses by city, computing the mean level of the responses. diff_invididualism is defined as absolute differences among cities.</w:t>
      </w:r>
    </w:p>
    <w:p w14:paraId="63EE424C" w14:textId="5DDF560D" w:rsidR="00D628B3" w:rsidRPr="00F77500" w:rsidRDefault="000B1B76" w:rsidP="00EF6440">
      <w:pPr>
        <w:spacing w:beforeLines="50" w:before="156" w:afterLines="50" w:after="156" w:line="360" w:lineRule="auto"/>
        <w:rPr>
          <w:i/>
          <w:sz w:val="24"/>
          <w:szCs w:val="24"/>
        </w:rPr>
      </w:pPr>
      <w:r>
        <w:rPr>
          <w:i/>
          <w:sz w:val="24"/>
          <w:szCs w:val="24"/>
        </w:rPr>
        <w:t xml:space="preserve">2.2.2 </w:t>
      </w:r>
      <w:del w:id="372" w:author="Wang Ling" w:date="2018-11-20T10:02:00Z">
        <w:r w:rsidR="00203F8B" w:rsidRPr="00F77500" w:rsidDel="00196916">
          <w:rPr>
            <w:i/>
            <w:sz w:val="24"/>
            <w:szCs w:val="24"/>
          </w:rPr>
          <w:delText>Economic behavior</w:delText>
        </w:r>
      </w:del>
      <w:ins w:id="373" w:author="Wang Ling" w:date="2018-11-20T10:02:00Z">
        <w:r w:rsidR="00196916">
          <w:rPr>
            <w:i/>
            <w:sz w:val="24"/>
            <w:szCs w:val="24"/>
          </w:rPr>
          <w:t>Behavior</w:t>
        </w:r>
      </w:ins>
      <w:r w:rsidR="00203F8B" w:rsidRPr="00F77500">
        <w:rPr>
          <w:i/>
          <w:sz w:val="24"/>
          <w:szCs w:val="24"/>
        </w:rPr>
        <w:t xml:space="preserve"> difference </w:t>
      </w:r>
    </w:p>
    <w:p w14:paraId="46723919" w14:textId="41BFDCF9" w:rsidR="00203F8B" w:rsidRPr="00F77500" w:rsidRDefault="00203F8B" w:rsidP="00EF6440">
      <w:pPr>
        <w:spacing w:beforeLines="50" w:before="156" w:afterLines="50" w:after="156" w:line="360" w:lineRule="auto"/>
        <w:rPr>
          <w:sz w:val="24"/>
          <w:szCs w:val="24"/>
        </w:rPr>
      </w:pPr>
      <w:r w:rsidRPr="00C83163">
        <w:rPr>
          <w:i/>
          <w:sz w:val="24"/>
          <w:szCs w:val="24"/>
        </w:rPr>
        <w:t>diff_entrepreneurship</w:t>
      </w:r>
      <w:r w:rsidRPr="00F77500">
        <w:rPr>
          <w:sz w:val="24"/>
          <w:szCs w:val="24"/>
        </w:rPr>
        <w:t>. Entrepreneurship is defined as the percentage of respondents that is self-employed in each city. The information comes from adult questionnaire in CFPS 2010: “</w:t>
      </w:r>
      <w:r w:rsidRPr="001E4DCD">
        <w:rPr>
          <w:i/>
          <w:sz w:val="24"/>
          <w:szCs w:val="24"/>
        </w:rPr>
        <w:t>What is the overall type of your current job?</w:t>
      </w:r>
      <w:r w:rsidRPr="00F77500">
        <w:rPr>
          <w:sz w:val="24"/>
          <w:szCs w:val="24"/>
        </w:rPr>
        <w:t>” diff_entrepreneurship is the absolute differences in entrepreneurship among cities.</w:t>
      </w:r>
    </w:p>
    <w:p w14:paraId="2705459B" w14:textId="52FDF3EB" w:rsidR="00203F8B" w:rsidRPr="00F77500" w:rsidRDefault="00203F8B" w:rsidP="00EF6440">
      <w:pPr>
        <w:spacing w:beforeLines="50" w:before="156" w:afterLines="50" w:after="156" w:line="360" w:lineRule="auto"/>
        <w:rPr>
          <w:sz w:val="24"/>
          <w:szCs w:val="24"/>
        </w:rPr>
      </w:pPr>
      <w:r w:rsidRPr="00C83163">
        <w:rPr>
          <w:i/>
          <w:sz w:val="24"/>
          <w:szCs w:val="24"/>
        </w:rPr>
        <w:t>diff_saving</w:t>
      </w:r>
      <w:r w:rsidR="0053277F">
        <w:rPr>
          <w:rFonts w:hint="eastAsia"/>
          <w:i/>
          <w:sz w:val="24"/>
          <w:szCs w:val="24"/>
        </w:rPr>
        <w:t>s</w:t>
      </w:r>
      <w:r w:rsidR="0053277F">
        <w:rPr>
          <w:i/>
          <w:sz w:val="24"/>
          <w:szCs w:val="24"/>
        </w:rPr>
        <w:t>_</w:t>
      </w:r>
      <w:r w:rsidRPr="00C83163">
        <w:rPr>
          <w:i/>
          <w:sz w:val="24"/>
          <w:szCs w:val="24"/>
        </w:rPr>
        <w:t>ra</w:t>
      </w:r>
      <w:r w:rsidR="0053277F">
        <w:rPr>
          <w:rFonts w:hint="eastAsia"/>
          <w:i/>
          <w:sz w:val="24"/>
          <w:szCs w:val="24"/>
        </w:rPr>
        <w:t>te</w:t>
      </w:r>
      <w:r w:rsidRPr="00F77500">
        <w:rPr>
          <w:sz w:val="24"/>
          <w:szCs w:val="24"/>
        </w:rPr>
        <w:t xml:space="preserve">. </w:t>
      </w:r>
      <w:r w:rsidR="0053277F">
        <w:rPr>
          <w:sz w:val="24"/>
          <w:szCs w:val="24"/>
        </w:rPr>
        <w:t>Saving behavior measured by savings rate</w:t>
      </w:r>
      <w:r w:rsidRPr="00F77500">
        <w:rPr>
          <w:sz w:val="24"/>
          <w:szCs w:val="24"/>
        </w:rPr>
        <w:t xml:space="preserve"> is defined </w:t>
      </w:r>
      <w:r w:rsidR="00456954">
        <w:rPr>
          <w:sz w:val="24"/>
          <w:szCs w:val="24"/>
        </w:rPr>
        <w:t>as 1-living expenditure/total income</w:t>
      </w:r>
      <w:r w:rsidRPr="00F77500">
        <w:rPr>
          <w:sz w:val="24"/>
          <w:szCs w:val="24"/>
        </w:rPr>
        <w:t xml:space="preserve">. The information comes from family questionnaire in CFPS 2014. </w:t>
      </w:r>
      <w:ins w:id="374" w:author="Wang Ling" w:date="2018-11-20T16:49:00Z">
        <w:r w:rsidR="00E16141">
          <w:rPr>
            <w:sz w:val="24"/>
            <w:szCs w:val="24"/>
          </w:rPr>
          <w:t xml:space="preserve">We match </w:t>
        </w:r>
      </w:ins>
      <w:ins w:id="375" w:author="Wang Ling" w:date="2018-11-21T22:21:00Z">
        <w:r w:rsidR="00D1790D">
          <w:rPr>
            <w:sz w:val="24"/>
            <w:szCs w:val="24"/>
          </w:rPr>
          <w:t xml:space="preserve">the </w:t>
        </w:r>
      </w:ins>
      <w:ins w:id="376" w:author="Wang Ling" w:date="2018-11-20T16:49:00Z">
        <w:r w:rsidR="00E16141">
          <w:rPr>
            <w:sz w:val="24"/>
            <w:szCs w:val="24"/>
          </w:rPr>
          <w:t>person</w:t>
        </w:r>
      </w:ins>
      <w:ins w:id="377" w:author="Wang Ling" w:date="2018-11-20T16:50:00Z">
        <w:r w:rsidR="00E16141">
          <w:rPr>
            <w:sz w:val="24"/>
            <w:szCs w:val="24"/>
          </w:rPr>
          <w:t xml:space="preserve">s that </w:t>
        </w:r>
      </w:ins>
      <w:ins w:id="378" w:author="Wang Ling" w:date="2018-11-20T16:49:00Z">
        <w:r w:rsidR="00E16141">
          <w:rPr>
            <w:sz w:val="24"/>
            <w:szCs w:val="24"/>
          </w:rPr>
          <w:t>make</w:t>
        </w:r>
      </w:ins>
      <w:ins w:id="379" w:author="Wang Ling" w:date="2018-11-21T22:22:00Z">
        <w:r w:rsidR="00D1790D">
          <w:rPr>
            <w:sz w:val="24"/>
            <w:szCs w:val="24"/>
          </w:rPr>
          <w:t xml:space="preserve"> </w:t>
        </w:r>
      </w:ins>
      <w:ins w:id="380" w:author="Wang Ling" w:date="2018-11-20T16:49:00Z">
        <w:r w:rsidR="00E16141" w:rsidRPr="00E16141">
          <w:rPr>
            <w:sz w:val="24"/>
            <w:szCs w:val="24"/>
          </w:rPr>
          <w:t>decision</w:t>
        </w:r>
      </w:ins>
      <w:ins w:id="381" w:author="Wang Ling" w:date="2018-11-21T22:22:00Z">
        <w:r w:rsidR="00D1790D">
          <w:rPr>
            <w:sz w:val="24"/>
            <w:szCs w:val="24"/>
          </w:rPr>
          <w:t>s</w:t>
        </w:r>
      </w:ins>
      <w:ins w:id="382" w:author="Wang Ling" w:date="2018-11-20T16:49:00Z">
        <w:r w:rsidR="00E16141" w:rsidRPr="00E16141">
          <w:rPr>
            <w:sz w:val="24"/>
            <w:szCs w:val="24"/>
          </w:rPr>
          <w:t xml:space="preserve"> regarding family expenditure</w:t>
        </w:r>
      </w:ins>
      <w:ins w:id="383" w:author="Wang Ling" w:date="2018-11-20T16:50:00Z">
        <w:r w:rsidR="00E16141">
          <w:rPr>
            <w:sz w:val="24"/>
            <w:szCs w:val="24"/>
          </w:rPr>
          <w:t xml:space="preserve"> to </w:t>
        </w:r>
      </w:ins>
      <w:ins w:id="384" w:author="Wang Ling" w:date="2018-11-21T22:22:00Z">
        <w:r w:rsidR="00D1790D">
          <w:rPr>
            <w:sz w:val="24"/>
            <w:szCs w:val="24"/>
          </w:rPr>
          <w:t xml:space="preserve">families in </w:t>
        </w:r>
      </w:ins>
      <w:ins w:id="385" w:author="Wang Ling" w:date="2018-11-20T16:50:00Z">
        <w:r w:rsidR="00E16141">
          <w:rPr>
            <w:sz w:val="24"/>
            <w:szCs w:val="24"/>
          </w:rPr>
          <w:t xml:space="preserve">this question. </w:t>
        </w:r>
      </w:ins>
      <w:r w:rsidRPr="00F77500">
        <w:rPr>
          <w:sz w:val="24"/>
          <w:szCs w:val="24"/>
        </w:rPr>
        <w:t>We</w:t>
      </w:r>
      <w:ins w:id="386" w:author="Wang Ling" w:date="2018-11-20T16:50:00Z">
        <w:r w:rsidR="00E16141">
          <w:rPr>
            <w:sz w:val="24"/>
            <w:szCs w:val="24"/>
          </w:rPr>
          <w:t xml:space="preserve"> </w:t>
        </w:r>
      </w:ins>
      <w:del w:id="387" w:author="Wang Ling" w:date="2018-11-20T16:50:00Z">
        <w:r w:rsidRPr="00F77500" w:rsidDel="00E16141">
          <w:rPr>
            <w:sz w:val="24"/>
            <w:szCs w:val="24"/>
          </w:rPr>
          <w:delText xml:space="preserve"> </w:delText>
        </w:r>
      </w:del>
      <w:r w:rsidRPr="00F77500">
        <w:rPr>
          <w:sz w:val="24"/>
          <w:szCs w:val="24"/>
        </w:rPr>
        <w:t xml:space="preserve">compute the mean value of </w:t>
      </w:r>
      <w:r w:rsidR="00371038">
        <w:rPr>
          <w:sz w:val="24"/>
          <w:szCs w:val="24"/>
        </w:rPr>
        <w:t>savings rate</w:t>
      </w:r>
      <w:r w:rsidRPr="00F77500">
        <w:rPr>
          <w:sz w:val="24"/>
          <w:szCs w:val="24"/>
        </w:rPr>
        <w:t xml:space="preserve"> in each</w:t>
      </w:r>
      <w:r w:rsidR="0053277F">
        <w:rPr>
          <w:sz w:val="24"/>
          <w:szCs w:val="24"/>
        </w:rPr>
        <w:t xml:space="preserve"> city and then diff_savings_rate</w:t>
      </w:r>
      <w:r w:rsidRPr="00F77500">
        <w:rPr>
          <w:sz w:val="24"/>
          <w:szCs w:val="24"/>
        </w:rPr>
        <w:t xml:space="preserve"> is computed as the absolute differences between city pairs.</w:t>
      </w:r>
      <w:ins w:id="388" w:author="Wang Ling" w:date="2018-11-20T16:39:00Z">
        <w:r w:rsidR="006D3744" w:rsidRPr="006D3744">
          <w:t xml:space="preserve"> </w:t>
        </w:r>
      </w:ins>
    </w:p>
    <w:p w14:paraId="104C16C4" w14:textId="08F51BCD" w:rsidR="00203F8B" w:rsidRPr="00F77500" w:rsidRDefault="00203F8B" w:rsidP="00EF6440">
      <w:pPr>
        <w:spacing w:beforeLines="50" w:before="156" w:afterLines="50" w:after="156" w:line="360" w:lineRule="auto"/>
        <w:rPr>
          <w:sz w:val="24"/>
          <w:szCs w:val="24"/>
        </w:rPr>
      </w:pPr>
      <w:r w:rsidRPr="00C83163">
        <w:rPr>
          <w:i/>
          <w:sz w:val="24"/>
          <w:szCs w:val="24"/>
        </w:rPr>
        <w:t>diff_alcoholism</w:t>
      </w:r>
      <w:r w:rsidRPr="00F77500">
        <w:rPr>
          <w:sz w:val="24"/>
          <w:szCs w:val="24"/>
        </w:rPr>
        <w:t xml:space="preserve">. Alcoholism is a widely used measure of </w:t>
      </w:r>
      <w:del w:id="389" w:author="Wang Ling" w:date="2018-11-20T16:50:00Z">
        <w:r w:rsidRPr="00F77500" w:rsidDel="00E16141">
          <w:rPr>
            <w:sz w:val="24"/>
            <w:szCs w:val="24"/>
          </w:rPr>
          <w:delText xml:space="preserve">risk </w:delText>
        </w:r>
      </w:del>
      <w:ins w:id="390" w:author="Wang Ling" w:date="2018-11-20T16:50:00Z">
        <w:r w:rsidR="00E16141" w:rsidRPr="00F77500">
          <w:rPr>
            <w:sz w:val="24"/>
            <w:szCs w:val="24"/>
          </w:rPr>
          <w:t>risk</w:t>
        </w:r>
        <w:r w:rsidR="00E16141">
          <w:rPr>
            <w:sz w:val="24"/>
            <w:szCs w:val="24"/>
          </w:rPr>
          <w:t>-</w:t>
        </w:r>
      </w:ins>
      <w:r w:rsidRPr="00F77500">
        <w:rPr>
          <w:sz w:val="24"/>
          <w:szCs w:val="24"/>
        </w:rPr>
        <w:t xml:space="preserve">taking behavior </w:t>
      </w:r>
      <w:r w:rsidR="000F4D32">
        <w:rPr>
          <w:sz w:val="24"/>
          <w:szCs w:val="24"/>
        </w:rPr>
        <w:fldChar w:fldCharType="begin"/>
      </w:r>
      <w:r w:rsidR="000F4D32">
        <w:rPr>
          <w:sz w:val="24"/>
          <w:szCs w:val="24"/>
        </w:rPr>
        <w:instrText xml:space="preserve"> ADDIN EN.CITE &lt;EndNote&gt;&lt;Cite&gt;&lt;Author&gt;Dohmen&lt;/Author&gt;&lt;Year&gt;2011&lt;/Year&gt;&lt;RecNum&gt;1901&lt;/RecNum&gt;&lt;DisplayText&gt;(Barsky et al., 1997; Dohmen et al., 2011)&lt;/DisplayText&gt;&lt;record&gt;&lt;rec-number&gt;1901&lt;/rec-number&gt;&lt;foreign-keys&gt;&lt;key app="EN" db-id="5av2ar2d802ax6earv6xaswcrwtpwerr9rrw"&gt;1901&lt;/key&gt;&lt;/foreign-keys&gt;&lt;ref-type name="Journal Article"&gt;17&lt;/ref-type&gt;&lt;contributors&gt;&lt;authors&gt;&lt;author&gt;Dohmen, Thomas&lt;/author&gt;&lt;author&gt;Falk, Armin&lt;/author&gt;&lt;author&gt;Huffman, David&lt;/author&gt;&lt;author&gt;Sunde, Uwe&lt;/author&gt;&lt;author&gt;Schupp, Jürgen&lt;/author&gt;&lt;author&gt;Wagner, Gert G&lt;/author&gt;&lt;/authors&gt;&lt;/contributors&gt;&lt;titles&gt;&lt;title&gt;Individual risk attitudes: Measurement, determinants, and behavioral consequences&lt;/title&gt;&lt;secondary-title&gt;Journal of the European Economic Association&lt;/secondary-title&gt;&lt;/titles&gt;&lt;periodical&gt;&lt;full-title&gt;Journal of the European Economic Association&lt;/full-title&gt;&lt;/periodical&gt;&lt;pages&gt;522-550&lt;/pages&gt;&lt;volume&gt;9&lt;/volume&gt;&lt;number&gt;3&lt;/number&gt;&lt;dates&gt;&lt;year&gt;2011&lt;/year&gt;&lt;/dates&gt;&lt;isbn&gt;1542-4766&lt;/isbn&gt;&lt;urls&gt;&lt;/urls&gt;&lt;/record&gt;&lt;/Cite&gt;&lt;Cite&gt;&lt;Author&gt;Barsky&lt;/Author&gt;&lt;Year&gt;1997&lt;/Year&gt;&lt;RecNum&gt;1902&lt;/RecNum&gt;&lt;record&gt;&lt;rec-number&gt;1902&lt;/rec-number&gt;&lt;foreign-keys&gt;&lt;key app="EN" db-id="5av2ar2d802ax6earv6xaswcrwtpwerr9rrw"&gt;1902&lt;/key&gt;&lt;/foreign-keys&gt;&lt;ref-type name="Journal Article"&gt;17&lt;/ref-type&gt;&lt;contributors&gt;&lt;authors&gt;&lt;author&gt;Barsky, Robert B&lt;/author&gt;&lt;author&gt;Juster, F Thomas&lt;/author&gt;&lt;author&gt;Kimball, Miles S&lt;/author&gt;&lt;author&gt;Shapiro, Matthew D&lt;/author&gt;&lt;/authors&gt;&lt;/contributors&gt;&lt;titles&gt;&lt;title&gt;Preference parameters and behavioral heterogeneity: An experimental approach in the health and retirement study&lt;/title&gt;&lt;secondary-title&gt;The Quarterly Journal of Economics&lt;/secondary-title&gt;&lt;/titles&gt;&lt;periodical&gt;&lt;full-title&gt;The Quarterly Journal of Economics&lt;/full-title&gt;&lt;/periodical&gt;&lt;pages&gt;537-579&lt;/pages&gt;&lt;volume&gt;112&lt;/volume&gt;&lt;number&gt;2&lt;/number&gt;&lt;dates&gt;&lt;year&gt;1997&lt;/year&gt;&lt;/dates&gt;&lt;isbn&gt;1531-4650&lt;/isbn&gt;&lt;urls&gt;&lt;/urls&gt;&lt;/record&gt;&lt;/Cite&gt;&lt;/EndNote&gt;</w:instrText>
      </w:r>
      <w:r w:rsidR="000F4D32">
        <w:rPr>
          <w:sz w:val="24"/>
          <w:szCs w:val="24"/>
        </w:rPr>
        <w:fldChar w:fldCharType="separate"/>
      </w:r>
      <w:r w:rsidR="000F4D32">
        <w:rPr>
          <w:noProof/>
          <w:sz w:val="24"/>
          <w:szCs w:val="24"/>
        </w:rPr>
        <w:t>(</w:t>
      </w:r>
      <w:hyperlink w:anchor="_ENREF_5" w:tooltip="Barsky, 1997 #1902" w:history="1">
        <w:r w:rsidR="006158A2">
          <w:rPr>
            <w:noProof/>
            <w:sz w:val="24"/>
            <w:szCs w:val="24"/>
          </w:rPr>
          <w:t>Barsky et al., 1997</w:t>
        </w:r>
      </w:hyperlink>
      <w:r w:rsidR="000F4D32">
        <w:rPr>
          <w:noProof/>
          <w:sz w:val="24"/>
          <w:szCs w:val="24"/>
        </w:rPr>
        <w:t xml:space="preserve">; </w:t>
      </w:r>
      <w:hyperlink w:anchor="_ENREF_21" w:tooltip="Dohmen, 2011 #1901" w:history="1">
        <w:r w:rsidR="006158A2">
          <w:rPr>
            <w:noProof/>
            <w:sz w:val="24"/>
            <w:szCs w:val="24"/>
          </w:rPr>
          <w:t>Dohmen et al., 2011</w:t>
        </w:r>
      </w:hyperlink>
      <w:r w:rsidR="000F4D32">
        <w:rPr>
          <w:noProof/>
          <w:sz w:val="24"/>
          <w:szCs w:val="24"/>
        </w:rPr>
        <w:t>)</w:t>
      </w:r>
      <w:r w:rsidR="000F4D32">
        <w:rPr>
          <w:sz w:val="24"/>
          <w:szCs w:val="24"/>
        </w:rPr>
        <w:fldChar w:fldCharType="end"/>
      </w:r>
      <w:r w:rsidRPr="00F77500">
        <w:rPr>
          <w:sz w:val="24"/>
          <w:szCs w:val="24"/>
        </w:rPr>
        <w:t>. We measure alcoholism according to the survey question in adult questionnaire in CFPS 2014: “</w:t>
      </w:r>
      <w:r w:rsidRPr="001E4DCD">
        <w:rPr>
          <w:i/>
          <w:sz w:val="24"/>
          <w:szCs w:val="24"/>
        </w:rPr>
        <w:t>Did you</w:t>
      </w:r>
      <w:del w:id="391" w:author="Wang Ling" w:date="2018-11-21T10:25:00Z">
        <w:r w:rsidRPr="001E4DCD" w:rsidDel="0004102A">
          <w:rPr>
            <w:i/>
            <w:sz w:val="24"/>
            <w:szCs w:val="24"/>
          </w:rPr>
          <w:delText xml:space="preserve"> drink</w:delText>
        </w:r>
      </w:del>
      <w:ins w:id="392" w:author="Wang Ling" w:date="2018-11-21T10:25:00Z">
        <w:r w:rsidR="0004102A">
          <w:rPr>
            <w:i/>
            <w:sz w:val="24"/>
            <w:szCs w:val="24"/>
          </w:rPr>
          <w:t xml:space="preserve"> </w:t>
        </w:r>
        <w:r w:rsidR="0004102A">
          <w:rPr>
            <w:rFonts w:hint="eastAsia"/>
            <w:i/>
            <w:sz w:val="24"/>
            <w:szCs w:val="24"/>
          </w:rPr>
          <w:t>consume</w:t>
        </w:r>
      </w:ins>
      <w:r w:rsidRPr="001E4DCD">
        <w:rPr>
          <w:i/>
          <w:sz w:val="24"/>
          <w:szCs w:val="24"/>
        </w:rPr>
        <w:t xml:space="preserve"> alcohol at least 3 times a week in the past month?</w:t>
      </w:r>
      <w:r w:rsidRPr="00F77500">
        <w:rPr>
          <w:sz w:val="24"/>
          <w:szCs w:val="24"/>
        </w:rPr>
        <w:t>” Alcoholism is defined as the percentage of respondents in each city that ha</w:t>
      </w:r>
      <w:r w:rsidR="001E4DCD">
        <w:rPr>
          <w:sz w:val="24"/>
          <w:szCs w:val="24"/>
        </w:rPr>
        <w:t>d</w:t>
      </w:r>
      <w:r w:rsidRPr="00F77500">
        <w:rPr>
          <w:sz w:val="24"/>
          <w:szCs w:val="24"/>
        </w:rPr>
        <w:t xml:space="preserve"> answered “Yes” in this question. diff_alcoholism is defined as the absolute differences in alcoholism among cities.</w:t>
      </w:r>
    </w:p>
    <w:p w14:paraId="3E87D456" w14:textId="3AD9D48A" w:rsidR="00E13C92" w:rsidRPr="00F77500" w:rsidRDefault="00E13C92" w:rsidP="00E13C92">
      <w:pPr>
        <w:spacing w:beforeLines="50" w:before="156" w:afterLines="50" w:after="156" w:line="360" w:lineRule="auto"/>
        <w:rPr>
          <w:sz w:val="24"/>
          <w:szCs w:val="24"/>
        </w:rPr>
      </w:pPr>
      <w:r w:rsidRPr="00E13C92">
        <w:rPr>
          <w:i/>
          <w:sz w:val="24"/>
          <w:szCs w:val="24"/>
        </w:rPr>
        <w:t>diff_neighborhood.</w:t>
      </w:r>
      <w:r w:rsidRPr="00F77500">
        <w:rPr>
          <w:sz w:val="24"/>
          <w:szCs w:val="24"/>
        </w:rPr>
        <w:t xml:space="preserve"> We take neighborhood intimacy as a measure of cooperative behavior, which is captured by the question in the family questionnaire in CFPS 2014 “</w:t>
      </w:r>
      <w:r w:rsidRPr="001E4DCD">
        <w:rPr>
          <w:i/>
          <w:sz w:val="24"/>
          <w:szCs w:val="24"/>
        </w:rPr>
        <w:t>In the past 12 months, how was the relationship between your family and neighbors?</w:t>
      </w:r>
      <w:r w:rsidRPr="00F77500">
        <w:rPr>
          <w:sz w:val="24"/>
          <w:szCs w:val="24"/>
        </w:rPr>
        <w:t xml:space="preserve">” </w:t>
      </w:r>
      <w:ins w:id="393" w:author="Wang Ling" w:date="2018-11-20T16:51:00Z">
        <w:r w:rsidR="00E16141" w:rsidRPr="00E16141">
          <w:rPr>
            <w:sz w:val="24"/>
            <w:szCs w:val="24"/>
          </w:rPr>
          <w:t>We match the main respondents that completed this questionnaire</w:t>
        </w:r>
        <w:r w:rsidR="00E16141">
          <w:rPr>
            <w:sz w:val="24"/>
            <w:szCs w:val="24"/>
          </w:rPr>
          <w:t xml:space="preserve"> to fami</w:t>
        </w:r>
      </w:ins>
      <w:ins w:id="394" w:author="Wang Ling" w:date="2018-11-20T16:52:00Z">
        <w:r w:rsidR="00E16141">
          <w:rPr>
            <w:sz w:val="24"/>
            <w:szCs w:val="24"/>
          </w:rPr>
          <w:t xml:space="preserve">lies in </w:t>
        </w:r>
      </w:ins>
      <w:ins w:id="395" w:author="Wang Ling" w:date="2018-11-20T16:51:00Z">
        <w:r w:rsidR="00E16141">
          <w:rPr>
            <w:sz w:val="24"/>
            <w:szCs w:val="24"/>
          </w:rPr>
          <w:t>this question</w:t>
        </w:r>
        <w:r w:rsidR="00E16141" w:rsidRPr="00E16141">
          <w:rPr>
            <w:sz w:val="24"/>
            <w:szCs w:val="24"/>
          </w:rPr>
          <w:t xml:space="preserve">. </w:t>
        </w:r>
      </w:ins>
      <w:r w:rsidRPr="00F77500">
        <w:rPr>
          <w:sz w:val="24"/>
          <w:szCs w:val="24"/>
        </w:rPr>
        <w:t xml:space="preserve">The neighborhood intimacy is scored from 1 to 5 where 1 means “very </w:t>
      </w:r>
      <w:r w:rsidRPr="00F77500">
        <w:rPr>
          <w:sz w:val="24"/>
          <w:szCs w:val="24"/>
        </w:rPr>
        <w:lastRenderedPageBreak/>
        <w:t>strained” and 5 means “very harmonious”. We aggregated responses by city, computing the mean value of the responses in each city. diff_neighborhood is then defined as the absolute differences between pairs of cities.</w:t>
      </w:r>
    </w:p>
    <w:p w14:paraId="19955AB5" w14:textId="2A9EC8F3" w:rsidR="00203F8B" w:rsidRPr="00F77500" w:rsidRDefault="00203F8B">
      <w:pPr>
        <w:spacing w:beforeLines="50" w:before="156" w:afterLines="50" w:after="156" w:line="360" w:lineRule="auto"/>
        <w:rPr>
          <w:sz w:val="24"/>
          <w:szCs w:val="24"/>
        </w:rPr>
      </w:pPr>
      <w:r w:rsidRPr="00C83163">
        <w:rPr>
          <w:i/>
          <w:sz w:val="24"/>
          <w:szCs w:val="24"/>
        </w:rPr>
        <w:t>diff_donation</w:t>
      </w:r>
      <w:r w:rsidRPr="00F77500">
        <w:rPr>
          <w:sz w:val="24"/>
          <w:szCs w:val="24"/>
        </w:rPr>
        <w:t xml:space="preserve">. We measure this </w:t>
      </w:r>
      <w:r w:rsidR="00C4637A">
        <w:rPr>
          <w:sz w:val="24"/>
          <w:szCs w:val="24"/>
        </w:rPr>
        <w:t>prosocial</w:t>
      </w:r>
      <w:r w:rsidRPr="00F77500">
        <w:rPr>
          <w:sz w:val="24"/>
          <w:szCs w:val="24"/>
        </w:rPr>
        <w:t xml:space="preserve"> behavior by the question in the family questionnaire in CFPS 2010: “</w:t>
      </w:r>
      <w:r w:rsidRPr="001E4DCD">
        <w:rPr>
          <w:i/>
          <w:sz w:val="24"/>
          <w:szCs w:val="24"/>
        </w:rPr>
        <w:t>Last year, did your family donate money or material goods to any institution or individual?</w:t>
      </w:r>
      <w:r w:rsidRPr="00F77500">
        <w:rPr>
          <w:sz w:val="24"/>
          <w:szCs w:val="24"/>
        </w:rPr>
        <w:t xml:space="preserve">” </w:t>
      </w:r>
      <w:ins w:id="396" w:author="Wang Ling" w:date="2018-11-20T16:54:00Z">
        <w:r w:rsidR="0062032A">
          <w:rPr>
            <w:sz w:val="24"/>
            <w:szCs w:val="24"/>
          </w:rPr>
          <w:t>We match the</w:t>
        </w:r>
      </w:ins>
      <w:ins w:id="397" w:author="Wang Ling" w:date="2018-11-20T16:55:00Z">
        <w:r w:rsidR="00D1790D">
          <w:rPr>
            <w:sz w:val="24"/>
            <w:szCs w:val="24"/>
          </w:rPr>
          <w:t xml:space="preserve"> household head to </w:t>
        </w:r>
        <w:r w:rsidR="0062032A">
          <w:rPr>
            <w:sz w:val="24"/>
            <w:szCs w:val="24"/>
          </w:rPr>
          <w:t>families for this question.</w:t>
        </w:r>
      </w:ins>
      <w:ins w:id="398" w:author="Wang Ling" w:date="2018-11-20T16:54:00Z">
        <w:r w:rsidR="0062032A" w:rsidRPr="0062032A">
          <w:rPr>
            <w:sz w:val="24"/>
            <w:szCs w:val="24"/>
          </w:rPr>
          <w:t xml:space="preserve"> </w:t>
        </w:r>
      </w:ins>
      <w:r w:rsidRPr="00F77500">
        <w:rPr>
          <w:sz w:val="24"/>
          <w:szCs w:val="24"/>
        </w:rPr>
        <w:t>We calculate the percentage of respondents in each city that ha</w:t>
      </w:r>
      <w:r w:rsidR="006F47DC">
        <w:rPr>
          <w:rFonts w:hint="eastAsia"/>
          <w:sz w:val="24"/>
          <w:szCs w:val="24"/>
        </w:rPr>
        <w:t>d</w:t>
      </w:r>
      <w:r w:rsidRPr="00F77500">
        <w:rPr>
          <w:sz w:val="24"/>
          <w:szCs w:val="24"/>
        </w:rPr>
        <w:t xml:space="preserve"> answered “Yes” in this question, and thus diff_donation is defined as absolute differences between paired cities.</w:t>
      </w:r>
    </w:p>
    <w:p w14:paraId="11C57E6A" w14:textId="6121241A" w:rsidR="00203F8B" w:rsidRDefault="00203F8B" w:rsidP="00EF6440">
      <w:pPr>
        <w:spacing w:beforeLines="50" w:before="156" w:afterLines="50" w:after="156" w:line="360" w:lineRule="auto"/>
        <w:rPr>
          <w:sz w:val="24"/>
          <w:szCs w:val="24"/>
        </w:rPr>
      </w:pPr>
      <w:r w:rsidRPr="00F77500">
        <w:rPr>
          <w:sz w:val="24"/>
          <w:szCs w:val="24"/>
        </w:rPr>
        <w:t xml:space="preserve">Table 2 reports the summary statistics for differences in </w:t>
      </w:r>
      <w:del w:id="399" w:author="Wang Ling" w:date="2018-11-20T10:02:00Z">
        <w:r w:rsidRPr="00F77500" w:rsidDel="00196916">
          <w:rPr>
            <w:sz w:val="24"/>
            <w:szCs w:val="24"/>
          </w:rPr>
          <w:delText>economic preference</w:delText>
        </w:r>
      </w:del>
      <w:ins w:id="400" w:author="Wang Ling" w:date="2018-11-20T10:02:00Z">
        <w:r w:rsidR="00196916">
          <w:rPr>
            <w:sz w:val="24"/>
            <w:szCs w:val="24"/>
          </w:rPr>
          <w:t>preference</w:t>
        </w:r>
      </w:ins>
      <w:r w:rsidRPr="00F77500">
        <w:rPr>
          <w:sz w:val="24"/>
          <w:szCs w:val="24"/>
        </w:rPr>
        <w:t>s and behaviors obtained from CFPS. The number of overlapped cities between CFPS and genetic distance</w:t>
      </w:r>
      <w:r w:rsidR="006C16C4">
        <w:rPr>
          <w:sz w:val="24"/>
          <w:szCs w:val="24"/>
        </w:rPr>
        <w:t xml:space="preserve"> dataset</w:t>
      </w:r>
      <w:r w:rsidRPr="00F77500">
        <w:rPr>
          <w:sz w:val="24"/>
          <w:szCs w:val="24"/>
        </w:rPr>
        <w:t xml:space="preserve"> is </w:t>
      </w:r>
      <w:r w:rsidR="00F132D7">
        <w:rPr>
          <w:sz w:val="24"/>
          <w:szCs w:val="24"/>
        </w:rPr>
        <w:t>34</w:t>
      </w:r>
      <w:r w:rsidRPr="00F77500">
        <w:rPr>
          <w:sz w:val="24"/>
          <w:szCs w:val="24"/>
        </w:rPr>
        <w:t xml:space="preserve">, therefore the number of city pairs is </w:t>
      </w:r>
      <w:r w:rsidR="00F132D7">
        <w:rPr>
          <w:sz w:val="24"/>
          <w:szCs w:val="24"/>
        </w:rPr>
        <w:t>561</w:t>
      </w:r>
      <w:r w:rsidR="00F41CD1">
        <w:rPr>
          <w:rStyle w:val="af2"/>
          <w:sz w:val="24"/>
          <w:szCs w:val="24"/>
        </w:rPr>
        <w:footnoteReference w:id="5"/>
      </w:r>
      <w:r w:rsidRPr="00F77500">
        <w:rPr>
          <w:sz w:val="24"/>
          <w:szCs w:val="24"/>
        </w:rPr>
        <w:t>.</w:t>
      </w:r>
      <w:r w:rsidR="00C301F0">
        <w:rPr>
          <w:sz w:val="24"/>
          <w:szCs w:val="24"/>
        </w:rPr>
        <w:t xml:space="preserve"> </w:t>
      </w:r>
      <w:r w:rsidR="00FF0700">
        <w:rPr>
          <w:sz w:val="24"/>
          <w:szCs w:val="24"/>
        </w:rPr>
        <w:t>Due to missing data in CFPS, t</w:t>
      </w:r>
      <w:r w:rsidR="001908FF">
        <w:rPr>
          <w:sz w:val="24"/>
          <w:szCs w:val="24"/>
        </w:rPr>
        <w:t xml:space="preserve">he number of overlapped cities for the </w:t>
      </w:r>
      <w:del w:id="401" w:author="Wang Ling" w:date="2018-11-20T16:56:00Z">
        <w:r w:rsidR="001908FF" w:rsidDel="0062032A">
          <w:rPr>
            <w:sz w:val="24"/>
            <w:szCs w:val="24"/>
          </w:rPr>
          <w:delText xml:space="preserve">first </w:delText>
        </w:r>
      </w:del>
      <w:ins w:id="402" w:author="Wang Ling" w:date="2018-11-20T16:56:00Z">
        <w:r w:rsidR="0062032A">
          <w:rPr>
            <w:sz w:val="24"/>
            <w:szCs w:val="24"/>
          </w:rPr>
          <w:t xml:space="preserve">two </w:t>
        </w:r>
      </w:ins>
      <w:r w:rsidR="001908FF">
        <w:rPr>
          <w:sz w:val="24"/>
          <w:szCs w:val="24"/>
        </w:rPr>
        <w:t>measure</w:t>
      </w:r>
      <w:ins w:id="403" w:author="Wang Ling" w:date="2018-11-20T16:56:00Z">
        <w:r w:rsidR="0062032A">
          <w:rPr>
            <w:sz w:val="24"/>
            <w:szCs w:val="24"/>
          </w:rPr>
          <w:t>s</w:t>
        </w:r>
      </w:ins>
      <w:r w:rsidR="001908FF">
        <w:rPr>
          <w:sz w:val="24"/>
          <w:szCs w:val="24"/>
        </w:rPr>
        <w:t xml:space="preserve"> of risk preference</w:t>
      </w:r>
      <w:del w:id="404" w:author="Wang Ling" w:date="2018-11-20T16:56:00Z">
        <w:r w:rsidR="001908FF" w:rsidDel="0062032A">
          <w:rPr>
            <w:sz w:val="24"/>
            <w:szCs w:val="24"/>
          </w:rPr>
          <w:delText xml:space="preserve"> </w:delText>
        </w:r>
        <w:r w:rsidR="00806A93" w:rsidDel="0062032A">
          <w:rPr>
            <w:sz w:val="24"/>
            <w:szCs w:val="24"/>
          </w:rPr>
          <w:delText>difference</w:delText>
        </w:r>
      </w:del>
      <w:r w:rsidR="00806A93">
        <w:rPr>
          <w:sz w:val="24"/>
          <w:szCs w:val="24"/>
        </w:rPr>
        <w:t xml:space="preserve"> </w:t>
      </w:r>
      <w:ins w:id="405" w:author="Wang Ling" w:date="2018-11-20T16:57:00Z">
        <w:r w:rsidR="0062032A">
          <w:rPr>
            <w:sz w:val="24"/>
            <w:szCs w:val="24"/>
          </w:rPr>
          <w:t xml:space="preserve">and time preference </w:t>
        </w:r>
      </w:ins>
      <w:r w:rsidR="00806A93">
        <w:rPr>
          <w:sz w:val="24"/>
          <w:szCs w:val="24"/>
        </w:rPr>
        <w:t>is</w:t>
      </w:r>
      <w:r w:rsidR="001908FF">
        <w:rPr>
          <w:sz w:val="24"/>
          <w:szCs w:val="24"/>
        </w:rPr>
        <w:t xml:space="preserve"> </w:t>
      </w:r>
      <w:del w:id="406" w:author="Wang Ling" w:date="2018-11-20T16:57:00Z">
        <w:r w:rsidR="001908FF" w:rsidDel="0062032A">
          <w:rPr>
            <w:sz w:val="24"/>
            <w:szCs w:val="24"/>
          </w:rPr>
          <w:delText>33</w:delText>
        </w:r>
      </w:del>
      <w:ins w:id="407" w:author="Wang Ling" w:date="2018-11-20T16:57:00Z">
        <w:r w:rsidR="0062032A">
          <w:rPr>
            <w:sz w:val="24"/>
            <w:szCs w:val="24"/>
          </w:rPr>
          <w:t>30</w:t>
        </w:r>
      </w:ins>
      <w:r w:rsidR="001908FF">
        <w:rPr>
          <w:sz w:val="24"/>
          <w:szCs w:val="24"/>
        </w:rPr>
        <w:t xml:space="preserve">, </w:t>
      </w:r>
      <w:del w:id="408" w:author="Wang Ling" w:date="2018-11-20T16:57:00Z">
        <w:r w:rsidR="001908FF" w:rsidDel="0062032A">
          <w:rPr>
            <w:sz w:val="24"/>
            <w:szCs w:val="24"/>
          </w:rPr>
          <w:delText>for the</w:delText>
        </w:r>
        <w:r w:rsidR="001908FF" w:rsidRPr="001908FF" w:rsidDel="0062032A">
          <w:rPr>
            <w:sz w:val="24"/>
            <w:szCs w:val="24"/>
          </w:rPr>
          <w:delText xml:space="preserve"> other two measures of risk preference difference </w:delText>
        </w:r>
        <w:r w:rsidR="001908FF" w:rsidDel="0062032A">
          <w:rPr>
            <w:sz w:val="24"/>
            <w:szCs w:val="24"/>
          </w:rPr>
          <w:delText>is 30</w:delText>
        </w:r>
        <w:r w:rsidR="00806A93" w:rsidDel="0062032A">
          <w:rPr>
            <w:sz w:val="24"/>
            <w:szCs w:val="24"/>
          </w:rPr>
          <w:delText xml:space="preserve"> </w:delText>
        </w:r>
      </w:del>
      <w:r w:rsidR="00806A93">
        <w:rPr>
          <w:sz w:val="24"/>
          <w:szCs w:val="24"/>
        </w:rPr>
        <w:t xml:space="preserve">and </w:t>
      </w:r>
      <w:r w:rsidR="00FF0700">
        <w:rPr>
          <w:sz w:val="24"/>
          <w:szCs w:val="24"/>
        </w:rPr>
        <w:t>for</w:t>
      </w:r>
      <w:r w:rsidR="001908FF">
        <w:rPr>
          <w:sz w:val="24"/>
          <w:szCs w:val="24"/>
        </w:rPr>
        <w:t xml:space="preserve"> </w:t>
      </w:r>
      <w:del w:id="409" w:author="Wang Ling" w:date="2018-11-20T16:57:00Z">
        <w:r w:rsidR="001908FF" w:rsidDel="0062032A">
          <w:rPr>
            <w:sz w:val="24"/>
            <w:szCs w:val="24"/>
          </w:rPr>
          <w:delText>time preference</w:delText>
        </w:r>
      </w:del>
      <w:ins w:id="410" w:author="Wang Ling" w:date="2018-11-20T16:57:00Z">
        <w:r w:rsidR="0062032A">
          <w:rPr>
            <w:sz w:val="24"/>
            <w:szCs w:val="24"/>
          </w:rPr>
          <w:t>sa</w:t>
        </w:r>
      </w:ins>
      <w:ins w:id="411" w:author="Wang Ling" w:date="2018-11-20T16:58:00Z">
        <w:r w:rsidR="0062032A">
          <w:rPr>
            <w:sz w:val="24"/>
            <w:szCs w:val="24"/>
          </w:rPr>
          <w:t>vings rate</w:t>
        </w:r>
      </w:ins>
      <w:r w:rsidR="001908FF">
        <w:rPr>
          <w:sz w:val="24"/>
          <w:szCs w:val="24"/>
        </w:rPr>
        <w:t xml:space="preserve"> </w:t>
      </w:r>
      <w:r w:rsidR="00806A93">
        <w:rPr>
          <w:sz w:val="24"/>
          <w:szCs w:val="24"/>
        </w:rPr>
        <w:t xml:space="preserve">is </w:t>
      </w:r>
      <w:del w:id="412" w:author="Wang Ling" w:date="2018-11-20T16:58:00Z">
        <w:r w:rsidR="00806A93" w:rsidDel="0062032A">
          <w:rPr>
            <w:sz w:val="24"/>
            <w:szCs w:val="24"/>
          </w:rPr>
          <w:delText>31</w:delText>
        </w:r>
      </w:del>
      <w:ins w:id="413" w:author="Wang Ling" w:date="2018-11-20T16:58:00Z">
        <w:r w:rsidR="0062032A">
          <w:rPr>
            <w:sz w:val="24"/>
            <w:szCs w:val="24"/>
          </w:rPr>
          <w:t>3</w:t>
        </w:r>
      </w:ins>
      <w:ins w:id="414" w:author="Wang Ling" w:date="2018-11-20T16:59:00Z">
        <w:r w:rsidR="007B5B73">
          <w:rPr>
            <w:sz w:val="24"/>
            <w:szCs w:val="24"/>
          </w:rPr>
          <w:t>3</w:t>
        </w:r>
      </w:ins>
      <w:r w:rsidR="00806A93">
        <w:rPr>
          <w:sz w:val="24"/>
          <w:szCs w:val="24"/>
        </w:rPr>
        <w:t>. Therefore,</w:t>
      </w:r>
      <w:r w:rsidR="00C301F0">
        <w:rPr>
          <w:sz w:val="24"/>
          <w:szCs w:val="24"/>
        </w:rPr>
        <w:t xml:space="preserve"> the number</w:t>
      </w:r>
      <w:r w:rsidR="006F47DC">
        <w:rPr>
          <w:rFonts w:hint="eastAsia"/>
          <w:sz w:val="24"/>
          <w:szCs w:val="24"/>
        </w:rPr>
        <w:t>s</w:t>
      </w:r>
      <w:r w:rsidR="00C301F0">
        <w:rPr>
          <w:sz w:val="24"/>
          <w:szCs w:val="24"/>
        </w:rPr>
        <w:t xml:space="preserve"> of city pairs for them </w:t>
      </w:r>
      <w:r w:rsidR="006F47DC">
        <w:rPr>
          <w:sz w:val="24"/>
          <w:szCs w:val="24"/>
        </w:rPr>
        <w:t>are</w:t>
      </w:r>
      <w:r w:rsidR="00C301F0">
        <w:rPr>
          <w:sz w:val="24"/>
          <w:szCs w:val="24"/>
        </w:rPr>
        <w:t xml:space="preserve"> </w:t>
      </w:r>
      <w:del w:id="415" w:author="Wang Ling" w:date="2018-11-20T16:58:00Z">
        <w:r w:rsidR="00C301F0" w:rsidDel="0062032A">
          <w:rPr>
            <w:sz w:val="24"/>
            <w:szCs w:val="24"/>
          </w:rPr>
          <w:delText>528</w:delText>
        </w:r>
      </w:del>
      <w:ins w:id="416" w:author="Wang Ling" w:date="2018-11-20T16:58:00Z">
        <w:r w:rsidR="0062032A">
          <w:rPr>
            <w:sz w:val="24"/>
            <w:szCs w:val="24"/>
          </w:rPr>
          <w:t>435</w:t>
        </w:r>
      </w:ins>
      <w:del w:id="417" w:author="Wang Ling" w:date="2018-11-20T16:58:00Z">
        <w:r w:rsidR="00C301F0" w:rsidDel="0062032A">
          <w:rPr>
            <w:sz w:val="24"/>
            <w:szCs w:val="24"/>
          </w:rPr>
          <w:delText>,</w:delText>
        </w:r>
        <w:r w:rsidR="0083126D" w:rsidDel="0062032A">
          <w:rPr>
            <w:sz w:val="24"/>
            <w:szCs w:val="24"/>
          </w:rPr>
          <w:delText xml:space="preserve"> </w:delText>
        </w:r>
        <w:r w:rsidR="00C301F0" w:rsidDel="0062032A">
          <w:rPr>
            <w:sz w:val="24"/>
            <w:szCs w:val="24"/>
          </w:rPr>
          <w:delText>435</w:delText>
        </w:r>
      </w:del>
      <w:r w:rsidR="00C301F0">
        <w:rPr>
          <w:sz w:val="24"/>
          <w:szCs w:val="24"/>
        </w:rPr>
        <w:t xml:space="preserve"> and </w:t>
      </w:r>
      <w:del w:id="418" w:author="Wang Ling" w:date="2018-11-20T16:58:00Z">
        <w:r w:rsidR="00C301F0" w:rsidDel="0062032A">
          <w:rPr>
            <w:sz w:val="24"/>
            <w:szCs w:val="24"/>
          </w:rPr>
          <w:delText>496</w:delText>
        </w:r>
      </w:del>
      <w:ins w:id="419" w:author="Wang Ling" w:date="2018-11-20T16:58:00Z">
        <w:r w:rsidR="0062032A">
          <w:rPr>
            <w:sz w:val="24"/>
            <w:szCs w:val="24"/>
          </w:rPr>
          <w:t>528</w:t>
        </w:r>
      </w:ins>
      <w:r w:rsidR="00C301F0">
        <w:rPr>
          <w:rStyle w:val="af2"/>
          <w:sz w:val="24"/>
          <w:szCs w:val="24"/>
        </w:rPr>
        <w:footnoteReference w:id="6"/>
      </w:r>
      <w:r w:rsidR="00C301F0">
        <w:rPr>
          <w:sz w:val="24"/>
          <w:szCs w:val="24"/>
        </w:rPr>
        <w:t xml:space="preserve">, respectively. </w:t>
      </w:r>
    </w:p>
    <w:p w14:paraId="26D193B6" w14:textId="2AEA8942" w:rsidR="0023068A" w:rsidRDefault="0023068A" w:rsidP="0023068A">
      <w:pPr>
        <w:autoSpaceDE w:val="0"/>
        <w:autoSpaceDN w:val="0"/>
        <w:adjustRightInd w:val="0"/>
        <w:spacing w:beforeLines="50" w:before="156" w:afterLines="50" w:after="156" w:line="360" w:lineRule="auto"/>
        <w:jc w:val="center"/>
        <w:rPr>
          <w:sz w:val="23"/>
          <w:szCs w:val="23"/>
        </w:rPr>
      </w:pPr>
      <w:r>
        <w:rPr>
          <w:sz w:val="23"/>
          <w:szCs w:val="23"/>
        </w:rPr>
        <w:t>[Insert Table 2 here]</w:t>
      </w:r>
    </w:p>
    <w:p w14:paraId="02A06898" w14:textId="77777777" w:rsidR="004E39E9" w:rsidRPr="0023068A" w:rsidRDefault="004E39E9" w:rsidP="0023068A">
      <w:pPr>
        <w:autoSpaceDE w:val="0"/>
        <w:autoSpaceDN w:val="0"/>
        <w:adjustRightInd w:val="0"/>
        <w:spacing w:beforeLines="50" w:before="156" w:afterLines="50" w:after="156" w:line="360" w:lineRule="auto"/>
        <w:jc w:val="center"/>
        <w:rPr>
          <w:sz w:val="24"/>
          <w:szCs w:val="24"/>
        </w:rPr>
      </w:pPr>
    </w:p>
    <w:p w14:paraId="7971CA5F" w14:textId="350D187F" w:rsidR="006C16C4" w:rsidRDefault="00DF2297" w:rsidP="00EF6440">
      <w:pPr>
        <w:spacing w:beforeLines="50" w:before="156" w:afterLines="50" w:after="156" w:line="360" w:lineRule="auto"/>
        <w:rPr>
          <w:b/>
          <w:sz w:val="24"/>
          <w:szCs w:val="24"/>
        </w:rPr>
      </w:pPr>
      <w:r>
        <w:rPr>
          <w:b/>
          <w:sz w:val="24"/>
          <w:szCs w:val="24"/>
        </w:rPr>
        <w:t xml:space="preserve">3. </w:t>
      </w:r>
      <w:r w:rsidR="0023068A">
        <w:rPr>
          <w:b/>
          <w:sz w:val="24"/>
          <w:szCs w:val="24"/>
        </w:rPr>
        <w:t xml:space="preserve">Empirical </w:t>
      </w:r>
      <w:r w:rsidR="00A261C2">
        <w:rPr>
          <w:b/>
          <w:sz w:val="24"/>
          <w:szCs w:val="24"/>
        </w:rPr>
        <w:t xml:space="preserve">Approach </w:t>
      </w:r>
      <w:r w:rsidR="0023068A">
        <w:rPr>
          <w:b/>
          <w:sz w:val="24"/>
          <w:szCs w:val="24"/>
        </w:rPr>
        <w:t xml:space="preserve">and </w:t>
      </w:r>
      <w:r w:rsidR="005B7553" w:rsidRPr="005B7553">
        <w:rPr>
          <w:b/>
          <w:sz w:val="24"/>
          <w:szCs w:val="24"/>
        </w:rPr>
        <w:t>Identification</w:t>
      </w:r>
      <w:r w:rsidR="0023068A">
        <w:rPr>
          <w:b/>
          <w:sz w:val="24"/>
          <w:szCs w:val="24"/>
        </w:rPr>
        <w:t xml:space="preserve"> Strategy</w:t>
      </w:r>
    </w:p>
    <w:p w14:paraId="7A04C963" w14:textId="7B21241A" w:rsidR="00C83163" w:rsidRPr="0023068A" w:rsidRDefault="0023068A" w:rsidP="00C83163">
      <w:pPr>
        <w:spacing w:beforeLines="50" w:before="156" w:afterLines="50" w:after="156" w:line="360" w:lineRule="auto"/>
        <w:rPr>
          <w:sz w:val="24"/>
          <w:szCs w:val="24"/>
        </w:rPr>
      </w:pPr>
      <w:r>
        <w:rPr>
          <w:sz w:val="24"/>
          <w:szCs w:val="24"/>
        </w:rPr>
        <w:t xml:space="preserve">To </w:t>
      </w:r>
      <w:r w:rsidR="00C83163" w:rsidRPr="00F77500">
        <w:rPr>
          <w:sz w:val="24"/>
          <w:szCs w:val="24"/>
        </w:rPr>
        <w:t>examine the effect of genetic distance on preference differences</w:t>
      </w:r>
      <w:r>
        <w:rPr>
          <w:sz w:val="24"/>
          <w:szCs w:val="24"/>
        </w:rPr>
        <w:t>,</w:t>
      </w:r>
      <w:r w:rsidR="00C83163" w:rsidRPr="00F77500">
        <w:rPr>
          <w:sz w:val="24"/>
          <w:szCs w:val="24"/>
        </w:rPr>
        <w:t xml:space="preserve"> </w:t>
      </w:r>
      <w:r>
        <w:rPr>
          <w:sz w:val="24"/>
          <w:szCs w:val="24"/>
        </w:rPr>
        <w:t>we</w:t>
      </w:r>
      <w:r w:rsidRPr="0023068A">
        <w:rPr>
          <w:sz w:val="24"/>
          <w:szCs w:val="24"/>
        </w:rPr>
        <w:t xml:space="preserve"> </w:t>
      </w:r>
      <w:r w:rsidR="00C83163" w:rsidRPr="0023068A">
        <w:rPr>
          <w:sz w:val="24"/>
          <w:szCs w:val="24"/>
        </w:rPr>
        <w:t>employ the following OLS specification:</w:t>
      </w:r>
    </w:p>
    <w:p w14:paraId="24AEE309" w14:textId="77777777" w:rsidR="00C83163" w:rsidRPr="0023068A" w:rsidRDefault="00C83163" w:rsidP="00C83163">
      <w:pPr>
        <w:spacing w:beforeLines="50" w:before="156" w:afterLines="50" w:after="156" w:line="360" w:lineRule="auto"/>
        <w:jc w:val="center"/>
        <w:rPr>
          <w:sz w:val="24"/>
          <w:szCs w:val="24"/>
        </w:rPr>
      </w:pPr>
      <w:r w:rsidRPr="0023068A">
        <w:rPr>
          <w:sz w:val="24"/>
          <w:szCs w:val="24"/>
        </w:rPr>
        <w:t xml:space="preserve">          </w:t>
      </w:r>
      <m:oMath>
        <m:sSub>
          <m:sSubPr>
            <m:ctrlPr>
              <w:rPr>
                <w:rFonts w:ascii="Cambria Math" w:hAnsi="Cambria Math"/>
                <w:sz w:val="24"/>
                <w:szCs w:val="24"/>
              </w:rPr>
            </m:ctrlPr>
          </m:sSubPr>
          <m:e>
            <m:r>
              <m:rPr>
                <m:sty m:val="p"/>
              </m:rPr>
              <w:rPr>
                <w:rFonts w:ascii="Cambria Math" w:hAnsi="Cambria Math"/>
                <w:sz w:val="24"/>
                <w:szCs w:val="24"/>
              </w:rPr>
              <m:t>diff_preference</m:t>
            </m:r>
          </m:e>
          <m:sub>
            <m:r>
              <m:rPr>
                <m:sty m:val="p"/>
              </m:rPr>
              <w:rPr>
                <w:rFonts w:ascii="Cambria Math" w:hAnsi="Cambria Math"/>
                <w:sz w:val="24"/>
                <w:szCs w:val="24"/>
              </w:rPr>
              <m:t>ij</m:t>
            </m:r>
          </m:sub>
        </m:sSub>
      </m:oMath>
      <w:r w:rsidRPr="0023068A">
        <w:rPr>
          <w:sz w:val="24"/>
          <w:szCs w:val="24"/>
        </w:rPr>
        <w:t>=</w:t>
      </w:r>
      <m:oMath>
        <m:sSub>
          <m:sSubPr>
            <m:ctrlPr>
              <w:rPr>
                <w:rFonts w:ascii="Cambria Math" w:hAnsi="Cambria Math"/>
                <w:sz w:val="24"/>
                <w:szCs w:val="24"/>
              </w:rPr>
            </m:ctrlPr>
          </m:sSubPr>
          <m:e>
            <m:r>
              <m:rPr>
                <m:sty m:val="p"/>
              </m:rPr>
              <w:rPr>
                <w:rFonts w:ascii="Cambria Math" w:hAnsi="Cambria Math"/>
                <w:sz w:val="24"/>
                <w:szCs w:val="24"/>
              </w:rPr>
              <m:t>β</m:t>
            </m:r>
          </m:e>
          <m:sub>
            <m:r>
              <m:rPr>
                <m:sty m:val="p"/>
              </m:rPr>
              <w:rPr>
                <w:rFonts w:ascii="Cambria Math" w:hAnsi="Cambria Math"/>
                <w:sz w:val="24"/>
                <w:szCs w:val="24"/>
              </w:rPr>
              <m:t>0</m:t>
            </m:r>
          </m:sub>
        </m:sSub>
      </m:oMath>
      <w:r w:rsidRPr="0023068A">
        <w:rPr>
          <w:sz w:val="24"/>
          <w:szCs w:val="24"/>
        </w:rPr>
        <w:t>+</w:t>
      </w:r>
      <m:oMath>
        <m:sSub>
          <m:sSubPr>
            <m:ctrlPr>
              <w:rPr>
                <w:rFonts w:ascii="Cambria Math" w:hAnsi="Cambria Math"/>
                <w:sz w:val="24"/>
                <w:szCs w:val="24"/>
              </w:rPr>
            </m:ctrlPr>
          </m:sSubPr>
          <m:e>
            <m:r>
              <m:rPr>
                <m:sty m:val="p"/>
              </m:rPr>
              <w:rPr>
                <w:rFonts w:ascii="Cambria Math" w:hAnsi="Cambria Math"/>
                <w:sz w:val="24"/>
                <w:szCs w:val="24"/>
              </w:rPr>
              <m:t>β</m:t>
            </m:r>
          </m:e>
          <m:sub>
            <m:r>
              <m:rPr>
                <m:sty m:val="p"/>
              </m:rPr>
              <w:rPr>
                <w:rFonts w:ascii="Cambria Math" w:hAnsi="Cambria Math"/>
                <w:sz w:val="24"/>
                <w:szCs w:val="24"/>
              </w:rPr>
              <m:t>1</m:t>
            </m:r>
          </m:sub>
        </m:sSub>
        <m:sSub>
          <m:sSubPr>
            <m:ctrlPr>
              <w:rPr>
                <w:rFonts w:ascii="Cambria Math" w:hAnsi="Cambria Math"/>
                <w:sz w:val="24"/>
                <w:szCs w:val="24"/>
              </w:rPr>
            </m:ctrlPr>
          </m:sSubPr>
          <m:e>
            <m:r>
              <m:rPr>
                <m:sty m:val="p"/>
              </m:rPr>
              <w:rPr>
                <w:rFonts w:ascii="Cambria Math" w:hAnsi="Cambria Math"/>
                <w:sz w:val="24"/>
                <w:szCs w:val="24"/>
              </w:rPr>
              <m:t>genetic_distance</m:t>
            </m:r>
          </m:e>
          <m:sub>
            <m:r>
              <m:rPr>
                <m:sty m:val="p"/>
              </m:rPr>
              <w:rPr>
                <w:rFonts w:ascii="Cambria Math" w:hAnsi="Cambria Math"/>
                <w:sz w:val="24"/>
                <w:szCs w:val="24"/>
              </w:rPr>
              <m:t>ij</m:t>
            </m:r>
          </m:sub>
        </m:sSub>
      </m:oMath>
      <w:r w:rsidRPr="0023068A">
        <w:rPr>
          <w:sz w:val="24"/>
          <w:szCs w:val="24"/>
        </w:rPr>
        <w:t>+</w:t>
      </w:r>
      <m:oMath>
        <m:sSubSup>
          <m:sSubSupPr>
            <m:ctrlPr>
              <w:rPr>
                <w:rFonts w:ascii="Cambria Math" w:hAnsi="Cambria Math"/>
                <w:sz w:val="24"/>
                <w:szCs w:val="24"/>
              </w:rPr>
            </m:ctrlPr>
          </m:sSubSupPr>
          <m:e>
            <m:r>
              <m:rPr>
                <m:sty m:val="p"/>
              </m:rPr>
              <w:rPr>
                <w:rFonts w:ascii="Cambria Math" w:hAnsi="Cambria Math"/>
                <w:sz w:val="24"/>
                <w:szCs w:val="24"/>
              </w:rPr>
              <m:t>β</m:t>
            </m:r>
          </m:e>
          <m:sub>
            <m:r>
              <m:rPr>
                <m:sty m:val="p"/>
              </m:rPr>
              <w:rPr>
                <w:rFonts w:ascii="Cambria Math" w:hAnsi="Cambria Math"/>
                <w:sz w:val="24"/>
                <w:szCs w:val="24"/>
              </w:rPr>
              <m:t>2</m:t>
            </m:r>
          </m:sub>
          <m:sup>
            <m:r>
              <m:rPr>
                <m:sty m:val="p"/>
              </m:rPr>
              <w:rPr>
                <w:rFonts w:ascii="Cambria Math" w:hAnsi="Cambria Math"/>
                <w:sz w:val="24"/>
                <w:szCs w:val="24"/>
              </w:rPr>
              <m:t>'</m:t>
            </m:r>
          </m:sup>
        </m:sSubSup>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ij</m:t>
            </m:r>
          </m:sub>
        </m:sSub>
      </m:oMath>
      <w:r w:rsidRPr="0023068A">
        <w:rPr>
          <w:sz w:val="24"/>
          <w:szCs w:val="24"/>
        </w:rPr>
        <w:t>+</w:t>
      </w:r>
      <m:oMath>
        <m:sSub>
          <m:sSubPr>
            <m:ctrlPr>
              <w:rPr>
                <w:rFonts w:ascii="Cambria Math" w:hAnsi="Cambria Math"/>
                <w:sz w:val="24"/>
                <w:szCs w:val="24"/>
              </w:rPr>
            </m:ctrlPr>
          </m:sSubPr>
          <m:e>
            <m:r>
              <m:rPr>
                <m:sty m:val="p"/>
              </m:rPr>
              <w:rPr>
                <w:rFonts w:ascii="Cambria Math" w:hAnsi="Cambria Math"/>
                <w:sz w:val="24"/>
                <w:szCs w:val="24"/>
              </w:rPr>
              <m:t>ε</m:t>
            </m:r>
          </m:e>
          <m:sub>
            <m:r>
              <m:rPr>
                <m:sty m:val="p"/>
              </m:rPr>
              <w:rPr>
                <w:rFonts w:ascii="Cambria Math" w:hAnsi="Cambria Math"/>
                <w:sz w:val="24"/>
                <w:szCs w:val="24"/>
              </w:rPr>
              <m:t>ij</m:t>
            </m:r>
          </m:sub>
        </m:sSub>
      </m:oMath>
      <w:r w:rsidRPr="0023068A">
        <w:rPr>
          <w:sz w:val="24"/>
          <w:szCs w:val="24"/>
        </w:rPr>
        <w:t xml:space="preserve">            (5)</w:t>
      </w:r>
    </w:p>
    <w:p w14:paraId="6448A4B6" w14:textId="6067D1D7" w:rsidR="00C83163" w:rsidRDefault="00C83163" w:rsidP="00C83163">
      <w:pPr>
        <w:spacing w:beforeLines="50" w:before="156" w:afterLines="50" w:after="156" w:line="360" w:lineRule="auto"/>
        <w:rPr>
          <w:sz w:val="24"/>
          <w:szCs w:val="24"/>
        </w:rPr>
      </w:pPr>
      <w:r w:rsidRPr="0023068A">
        <w:rPr>
          <w:sz w:val="24"/>
          <w:szCs w:val="24"/>
        </w:rPr>
        <w:t xml:space="preserve">where </w:t>
      </w:r>
      <m:oMath>
        <m:sSub>
          <m:sSubPr>
            <m:ctrlPr>
              <w:rPr>
                <w:rFonts w:ascii="Cambria Math" w:hAnsi="Cambria Math"/>
                <w:sz w:val="24"/>
                <w:szCs w:val="24"/>
              </w:rPr>
            </m:ctrlPr>
          </m:sSubPr>
          <m:e>
            <m:r>
              <m:rPr>
                <m:sty m:val="p"/>
              </m:rPr>
              <w:rPr>
                <w:rFonts w:ascii="Cambria Math" w:hAnsi="Cambria Math"/>
                <w:sz w:val="24"/>
                <w:szCs w:val="24"/>
              </w:rPr>
              <m:t>diff_preference</m:t>
            </m:r>
          </m:e>
          <m:sub>
            <m:r>
              <m:rPr>
                <m:sty m:val="p"/>
              </m:rPr>
              <w:rPr>
                <w:rFonts w:ascii="Cambria Math" w:hAnsi="Cambria Math"/>
                <w:sz w:val="24"/>
                <w:szCs w:val="24"/>
              </w:rPr>
              <m:t>ij</m:t>
            </m:r>
          </m:sub>
        </m:sSub>
      </m:oMath>
      <w:r w:rsidRPr="0023068A">
        <w:rPr>
          <w:sz w:val="24"/>
          <w:szCs w:val="24"/>
        </w:rPr>
        <w:t xml:space="preserve"> denotes the preference difference between city i and j, </w:t>
      </w:r>
      <m:oMath>
        <m:sSub>
          <m:sSubPr>
            <m:ctrlPr>
              <w:rPr>
                <w:rFonts w:ascii="Cambria Math" w:hAnsi="Cambria Math"/>
                <w:sz w:val="24"/>
                <w:szCs w:val="24"/>
              </w:rPr>
            </m:ctrlPr>
          </m:sSubPr>
          <m:e>
            <m:r>
              <m:rPr>
                <m:sty m:val="p"/>
              </m:rPr>
              <w:rPr>
                <w:rFonts w:ascii="Cambria Math" w:hAnsi="Cambria Math"/>
                <w:sz w:val="24"/>
                <w:szCs w:val="24"/>
              </w:rPr>
              <m:t>genetic_distance</m:t>
            </m:r>
          </m:e>
          <m:sub>
            <m:r>
              <m:rPr>
                <m:sty m:val="p"/>
              </m:rPr>
              <w:rPr>
                <w:rFonts w:ascii="Cambria Math" w:hAnsi="Cambria Math"/>
                <w:sz w:val="24"/>
                <w:szCs w:val="24"/>
              </w:rPr>
              <m:t>ij</m:t>
            </m:r>
          </m:sub>
        </m:sSub>
      </m:oMath>
      <w:r w:rsidRPr="0023068A">
        <w:rPr>
          <w:sz w:val="24"/>
          <w:szCs w:val="24"/>
        </w:rPr>
        <w:t xml:space="preserve"> denotes the genetic distance between city i and j,</w:t>
      </w:r>
      <w:r w:rsidR="00491534">
        <w:rPr>
          <w:sz w:val="24"/>
          <w:szCs w:val="24"/>
        </w:rPr>
        <w:t xml:space="preserve"> </w:t>
      </w:r>
      <m:oMath>
        <m:sSub>
          <m:sSubPr>
            <m:ctrlPr>
              <w:rPr>
                <w:rFonts w:ascii="Cambria Math" w:hAnsi="Cambria Math"/>
                <w:sz w:val="24"/>
                <w:szCs w:val="24"/>
              </w:rPr>
            </m:ctrlPr>
          </m:sSubPr>
          <m:e>
            <m:r>
              <m:rPr>
                <m:sty m:val="p"/>
              </m:rPr>
              <w:rPr>
                <w:rFonts w:ascii="Cambria Math" w:hAnsi="Cambria Math"/>
                <w:sz w:val="24"/>
                <w:szCs w:val="24"/>
              </w:rPr>
              <m:t>X</m:t>
            </m:r>
          </m:e>
          <m:sub>
            <m:r>
              <m:rPr>
                <m:sty m:val="p"/>
              </m:rPr>
              <w:rPr>
                <w:rFonts w:ascii="Cambria Math" w:hAnsi="Cambria Math"/>
                <w:sz w:val="24"/>
                <w:szCs w:val="24"/>
              </w:rPr>
              <m:t>ij</m:t>
            </m:r>
          </m:sub>
        </m:sSub>
      </m:oMath>
      <w:r w:rsidRPr="0023068A">
        <w:rPr>
          <w:sz w:val="24"/>
          <w:szCs w:val="24"/>
        </w:rPr>
        <w:t xml:space="preserve"> is a set of </w:t>
      </w:r>
      <w:r w:rsidR="00311AE1">
        <w:rPr>
          <w:sz w:val="24"/>
          <w:szCs w:val="24"/>
        </w:rPr>
        <w:t xml:space="preserve">control variables that </w:t>
      </w:r>
      <w:r w:rsidRPr="0023068A">
        <w:rPr>
          <w:sz w:val="24"/>
          <w:szCs w:val="24"/>
        </w:rPr>
        <w:t>measure possible confounding factors</w:t>
      </w:r>
      <w:r w:rsidR="004A3F20">
        <w:rPr>
          <w:sz w:val="24"/>
          <w:szCs w:val="24"/>
        </w:rPr>
        <w:t>,</w:t>
      </w:r>
      <w:r w:rsidRPr="0023068A">
        <w:rPr>
          <w:sz w:val="24"/>
          <w:szCs w:val="24"/>
        </w:rPr>
        <w:t xml:space="preserve"> and</w:t>
      </w:r>
      <m:oMath>
        <m:r>
          <m:rPr>
            <m:sty m:val="p"/>
          </m:rP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ε</m:t>
            </m:r>
          </m:e>
          <m:sub>
            <m:r>
              <m:rPr>
                <m:sty m:val="p"/>
              </m:rPr>
              <w:rPr>
                <w:rFonts w:ascii="Cambria Math" w:hAnsi="Cambria Math"/>
                <w:sz w:val="24"/>
                <w:szCs w:val="24"/>
              </w:rPr>
              <m:t>ij</m:t>
            </m:r>
          </m:sub>
        </m:sSub>
      </m:oMath>
      <w:r w:rsidRPr="0023068A">
        <w:rPr>
          <w:sz w:val="24"/>
          <w:szCs w:val="24"/>
        </w:rPr>
        <w:t xml:space="preserve"> is the error term.</w:t>
      </w:r>
    </w:p>
    <w:p w14:paraId="03ABDEE7" w14:textId="24CADDC8" w:rsidR="00DD20DC" w:rsidRDefault="00491534" w:rsidP="00491534">
      <w:pPr>
        <w:spacing w:beforeLines="50" w:before="156" w:afterLines="50" w:after="156" w:line="360" w:lineRule="auto"/>
        <w:rPr>
          <w:sz w:val="24"/>
          <w:szCs w:val="24"/>
        </w:rPr>
      </w:pPr>
      <w:r>
        <w:rPr>
          <w:sz w:val="24"/>
          <w:szCs w:val="24"/>
        </w:rPr>
        <w:lastRenderedPageBreak/>
        <w:t>The</w:t>
      </w:r>
      <w:r>
        <w:rPr>
          <w:rFonts w:hint="eastAsia"/>
          <w:sz w:val="24"/>
          <w:szCs w:val="24"/>
        </w:rPr>
        <w:t xml:space="preserve"> </w:t>
      </w:r>
      <w:r w:rsidRPr="00491534">
        <w:rPr>
          <w:sz w:val="24"/>
          <w:szCs w:val="24"/>
        </w:rPr>
        <w:t>key identif</w:t>
      </w:r>
      <w:r w:rsidR="0045370B">
        <w:rPr>
          <w:sz w:val="24"/>
          <w:szCs w:val="24"/>
        </w:rPr>
        <w:t>ication</w:t>
      </w:r>
      <w:r w:rsidRPr="00491534">
        <w:rPr>
          <w:sz w:val="24"/>
          <w:szCs w:val="24"/>
        </w:rPr>
        <w:t xml:space="preserve"> assumption is </w:t>
      </w:r>
      <w:r w:rsidR="00DF2297" w:rsidRPr="00491534">
        <w:rPr>
          <w:sz w:val="24"/>
          <w:szCs w:val="24"/>
        </w:rPr>
        <w:t>that</w:t>
      </w:r>
      <w:r w:rsidR="00DF2297">
        <w:rPr>
          <w:sz w:val="24"/>
          <w:szCs w:val="24"/>
        </w:rPr>
        <w:t xml:space="preserve"> </w:t>
      </w:r>
      <w:r>
        <w:rPr>
          <w:sz w:val="24"/>
          <w:szCs w:val="24"/>
        </w:rPr>
        <w:t>g</w:t>
      </w:r>
      <w:r w:rsidRPr="00F77500">
        <w:rPr>
          <w:sz w:val="24"/>
          <w:szCs w:val="24"/>
        </w:rPr>
        <w:t>enetic distance is an exogenous variable</w:t>
      </w:r>
      <w:r w:rsidR="00DF3FBC">
        <w:rPr>
          <w:sz w:val="24"/>
          <w:szCs w:val="24"/>
        </w:rPr>
        <w:t xml:space="preserve"> since</w:t>
      </w:r>
      <w:r w:rsidR="00DF2297">
        <w:rPr>
          <w:sz w:val="24"/>
          <w:szCs w:val="24"/>
        </w:rPr>
        <w:t xml:space="preserve"> genetic distance </w:t>
      </w:r>
      <w:r w:rsidRPr="00F77500">
        <w:rPr>
          <w:sz w:val="24"/>
          <w:szCs w:val="24"/>
        </w:rPr>
        <w:t>cannot be changed, at least in the short run</w:t>
      </w:r>
      <w:r>
        <w:rPr>
          <w:sz w:val="24"/>
          <w:szCs w:val="24"/>
        </w:rPr>
        <w:t>.</w:t>
      </w:r>
      <w:r w:rsidR="00DF2297">
        <w:rPr>
          <w:sz w:val="24"/>
          <w:szCs w:val="24"/>
        </w:rPr>
        <w:t xml:space="preserve"> </w:t>
      </w:r>
      <w:r w:rsidR="00DD20DC">
        <w:rPr>
          <w:sz w:val="24"/>
          <w:szCs w:val="24"/>
        </w:rPr>
        <w:t xml:space="preserve">A </w:t>
      </w:r>
      <w:r w:rsidR="00DD20DC" w:rsidRPr="00DD20DC">
        <w:rPr>
          <w:sz w:val="24"/>
          <w:szCs w:val="24"/>
        </w:rPr>
        <w:t xml:space="preserve">significant threat to identification comes from </w:t>
      </w:r>
      <w:r w:rsidR="00F6738F">
        <w:rPr>
          <w:sz w:val="24"/>
          <w:szCs w:val="24"/>
        </w:rPr>
        <w:t xml:space="preserve">migration. </w:t>
      </w:r>
      <w:r w:rsidR="007C7A62">
        <w:rPr>
          <w:sz w:val="24"/>
          <w:szCs w:val="24"/>
        </w:rPr>
        <w:t>G</w:t>
      </w:r>
      <w:r w:rsidR="007C7A62" w:rsidRPr="007C7A62">
        <w:rPr>
          <w:sz w:val="24"/>
          <w:szCs w:val="24"/>
        </w:rPr>
        <w:t xml:space="preserve">enetic distance capture the genetic variation of local people among cities. </w:t>
      </w:r>
      <w:r w:rsidR="00F6738F">
        <w:rPr>
          <w:sz w:val="24"/>
          <w:szCs w:val="24"/>
        </w:rPr>
        <w:t>Migration may change the genetic structure of populations</w:t>
      </w:r>
      <w:r w:rsidR="001467C0">
        <w:rPr>
          <w:sz w:val="24"/>
          <w:szCs w:val="24"/>
        </w:rPr>
        <w:t xml:space="preserve"> in the city</w:t>
      </w:r>
      <w:r w:rsidR="00F6738F">
        <w:rPr>
          <w:sz w:val="24"/>
          <w:szCs w:val="24"/>
        </w:rPr>
        <w:t>, which cause a measurement error in genetic distance.</w:t>
      </w:r>
      <w:r w:rsidR="000802E4">
        <w:rPr>
          <w:sz w:val="24"/>
          <w:szCs w:val="24"/>
        </w:rPr>
        <w:t xml:space="preserve"> To address this concern, we use data from CFPS in our main analysis. A</w:t>
      </w:r>
      <w:r w:rsidR="00DD20DC" w:rsidRPr="000273A3">
        <w:rPr>
          <w:sz w:val="24"/>
          <w:szCs w:val="24"/>
        </w:rPr>
        <w:t>s</w:t>
      </w:r>
      <w:r w:rsidR="000273A3" w:rsidRPr="000273A3">
        <w:rPr>
          <w:sz w:val="24"/>
          <w:szCs w:val="24"/>
        </w:rPr>
        <w:t xml:space="preserve"> discussed in Section </w:t>
      </w:r>
      <w:r w:rsidR="00DF2297">
        <w:rPr>
          <w:sz w:val="24"/>
          <w:szCs w:val="24"/>
        </w:rPr>
        <w:t>2</w:t>
      </w:r>
      <w:r w:rsidR="00DD20DC">
        <w:rPr>
          <w:sz w:val="24"/>
          <w:szCs w:val="24"/>
        </w:rPr>
        <w:t xml:space="preserve">, </w:t>
      </w:r>
      <w:r w:rsidR="004604FC">
        <w:rPr>
          <w:sz w:val="24"/>
          <w:szCs w:val="24"/>
        </w:rPr>
        <w:t xml:space="preserve">CFPS asks for the birthplace of each respondents, which is used to identify the local people </w:t>
      </w:r>
      <w:ins w:id="437" w:author="Wang Ling" w:date="2018-11-20T19:13:00Z">
        <w:r w:rsidR="00D9356D">
          <w:rPr>
            <w:sz w:val="24"/>
            <w:szCs w:val="24"/>
          </w:rPr>
          <w:t>for sufficiently long time</w:t>
        </w:r>
      </w:ins>
      <w:del w:id="438" w:author="Wang Ling" w:date="2018-11-20T19:14:00Z">
        <w:r w:rsidR="004604FC" w:rsidDel="00D9356D">
          <w:rPr>
            <w:sz w:val="24"/>
            <w:szCs w:val="24"/>
          </w:rPr>
          <w:delText>in each city</w:delText>
        </w:r>
      </w:del>
      <w:r w:rsidR="004604FC">
        <w:rPr>
          <w:sz w:val="24"/>
          <w:szCs w:val="24"/>
        </w:rPr>
        <w:t xml:space="preserve">. </w:t>
      </w:r>
      <w:r w:rsidR="007C7A62">
        <w:rPr>
          <w:sz w:val="24"/>
          <w:szCs w:val="24"/>
        </w:rPr>
        <w:t xml:space="preserve">We thus are able to measure </w:t>
      </w:r>
      <w:del w:id="439" w:author="Wang Ling" w:date="2018-11-20T10:02:00Z">
        <w:r w:rsidR="007C7A62" w:rsidDel="00196916">
          <w:rPr>
            <w:sz w:val="24"/>
            <w:szCs w:val="24"/>
          </w:rPr>
          <w:delText>economic preference</w:delText>
        </w:r>
      </w:del>
      <w:ins w:id="440" w:author="Wang Ling" w:date="2018-11-20T10:02:00Z">
        <w:r w:rsidR="00196916">
          <w:rPr>
            <w:sz w:val="24"/>
            <w:szCs w:val="24"/>
          </w:rPr>
          <w:t>preference</w:t>
        </w:r>
      </w:ins>
      <w:r w:rsidR="007C7A62">
        <w:rPr>
          <w:sz w:val="24"/>
          <w:szCs w:val="24"/>
        </w:rPr>
        <w:t xml:space="preserve">s and behaviors of local people. </w:t>
      </w:r>
    </w:p>
    <w:p w14:paraId="50C53864" w14:textId="29DFD3C6" w:rsidR="00491534" w:rsidRPr="00F77500" w:rsidRDefault="00DD20DC" w:rsidP="00491534">
      <w:pPr>
        <w:spacing w:beforeLines="50" w:before="156" w:afterLines="50" w:after="156" w:line="360" w:lineRule="auto"/>
        <w:rPr>
          <w:sz w:val="24"/>
          <w:szCs w:val="24"/>
        </w:rPr>
      </w:pPr>
      <w:r>
        <w:rPr>
          <w:sz w:val="24"/>
          <w:szCs w:val="24"/>
        </w:rPr>
        <w:t xml:space="preserve">Another </w:t>
      </w:r>
      <w:r w:rsidR="004A157E">
        <w:rPr>
          <w:sz w:val="24"/>
          <w:szCs w:val="24"/>
        </w:rPr>
        <w:t xml:space="preserve">potential </w:t>
      </w:r>
      <w:r>
        <w:rPr>
          <w:sz w:val="24"/>
          <w:szCs w:val="24"/>
        </w:rPr>
        <w:t xml:space="preserve">threat to identification comes from some </w:t>
      </w:r>
      <w:r w:rsidR="004A157E">
        <w:rPr>
          <w:sz w:val="24"/>
          <w:szCs w:val="24"/>
        </w:rPr>
        <w:t xml:space="preserve">possible </w:t>
      </w:r>
      <w:r>
        <w:rPr>
          <w:sz w:val="24"/>
          <w:szCs w:val="24"/>
        </w:rPr>
        <w:t>confounding factors</w:t>
      </w:r>
      <w:r w:rsidR="006679B8">
        <w:rPr>
          <w:sz w:val="24"/>
          <w:szCs w:val="24"/>
        </w:rPr>
        <w:t>, we control for the following confounding factors in our research</w:t>
      </w:r>
      <w:r w:rsidR="003970B7">
        <w:rPr>
          <w:sz w:val="24"/>
          <w:szCs w:val="24"/>
        </w:rPr>
        <w:t>:</w:t>
      </w:r>
      <w:r w:rsidR="007C7A62">
        <w:rPr>
          <w:sz w:val="24"/>
          <w:szCs w:val="24"/>
        </w:rPr>
        <w:t xml:space="preserve"> </w:t>
      </w:r>
      <w:r>
        <w:rPr>
          <w:sz w:val="24"/>
          <w:szCs w:val="24"/>
        </w:rPr>
        <w:t xml:space="preserve"> </w:t>
      </w:r>
    </w:p>
    <w:p w14:paraId="281BDF8D" w14:textId="1F812211" w:rsidR="00C83163" w:rsidRPr="00F77500" w:rsidRDefault="000B1B76" w:rsidP="00C83163">
      <w:pPr>
        <w:spacing w:beforeLines="50" w:before="156" w:afterLines="50" w:after="156" w:line="360" w:lineRule="auto"/>
        <w:rPr>
          <w:i/>
          <w:sz w:val="24"/>
          <w:szCs w:val="24"/>
        </w:rPr>
      </w:pPr>
      <w:r>
        <w:rPr>
          <w:i/>
          <w:sz w:val="24"/>
          <w:szCs w:val="24"/>
        </w:rPr>
        <w:t xml:space="preserve">3.1. </w:t>
      </w:r>
      <w:r w:rsidR="00C83163" w:rsidRPr="00F77500">
        <w:rPr>
          <w:i/>
          <w:sz w:val="24"/>
          <w:szCs w:val="24"/>
        </w:rPr>
        <w:t>Culture difference</w:t>
      </w:r>
    </w:p>
    <w:p w14:paraId="505BE0FD" w14:textId="1C634705" w:rsidR="00C83163" w:rsidRPr="00F77500" w:rsidRDefault="00C83163" w:rsidP="00C83163">
      <w:pPr>
        <w:spacing w:beforeLines="50" w:before="156" w:afterLines="50" w:after="156" w:line="360" w:lineRule="auto"/>
        <w:rPr>
          <w:sz w:val="24"/>
          <w:szCs w:val="24"/>
        </w:rPr>
      </w:pPr>
      <w:r w:rsidRPr="00F77500">
        <w:rPr>
          <w:sz w:val="24"/>
          <w:szCs w:val="24"/>
        </w:rPr>
        <w:t xml:space="preserve">Culture difference is a possible confounding factor that may be correlated with both genetic distance and differences in preferences and behaviors. Populations that have experienced more mixing—or populations that have become separated more recently—are closer genetically, and are also more similar in culture </w:t>
      </w:r>
      <w:r w:rsidR="000F4D32">
        <w:rPr>
          <w:sz w:val="24"/>
          <w:szCs w:val="24"/>
        </w:rPr>
        <w:fldChar w:fldCharType="begin"/>
      </w:r>
      <w:r w:rsidR="000F4D32">
        <w:rPr>
          <w:sz w:val="24"/>
          <w:szCs w:val="24"/>
        </w:rPr>
        <w:instrText xml:space="preserve"> ADDIN EN.CITE &lt;EndNote&gt;&lt;Cite&gt;&lt;Author&gt;Desmet&lt;/Author&gt;&lt;Year&gt;2011&lt;/Year&gt;&lt;RecNum&gt;1814&lt;/RecNum&gt;&lt;DisplayText&gt;(Desmet et al., 2011; Spolaore and Wacziarg, 2009)&lt;/DisplayText&gt;&lt;record&gt;&lt;rec-number&gt;1814&lt;/rec-number&gt;&lt;foreign-keys&gt;&lt;key app="EN" db-id="5av2ar2d802ax6earv6xaswcrwtpwerr9rrw"&gt;1814&lt;/key&gt;&lt;/foreign-keys&gt;&lt;ref-type name="Journal Article"&gt;17&lt;/ref-type&gt;&lt;contributors&gt;&lt;authors&gt;&lt;author&gt;Desmet, Klaus&lt;/author&gt;&lt;author&gt;Le Breton, Michel&lt;/author&gt;&lt;author&gt;Ortuño-Ortín, Ignacio&lt;/author&gt;&lt;author&gt;Weber, Shlomo&lt;/author&gt;&lt;/authors&gt;&lt;/contributors&gt;&lt;titles&gt;&lt;title&gt;The stability and breakup of nations: a quantitative analysis&lt;/title&gt;&lt;secondary-title&gt;Journal of Economic Growth&lt;/secondary-title&gt;&lt;/titles&gt;&lt;periodical&gt;&lt;full-title&gt;Journal of Economic Growth&lt;/full-title&gt;&lt;/periodical&gt;&lt;pages&gt;183&lt;/pages&gt;&lt;volume&gt;16&lt;/volume&gt;&lt;number&gt;3&lt;/number&gt;&lt;dates&gt;&lt;year&gt;2011&lt;/year&gt;&lt;/dates&gt;&lt;isbn&gt;1381-4338&lt;/isbn&gt;&lt;urls&gt;&lt;/urls&gt;&lt;/record&gt;&lt;/Cite&gt;&lt;Cite&gt;&lt;Author&gt;Spolaore&lt;/Author&gt;&lt;Year&gt;2009&lt;/Year&gt;&lt;RecNum&gt;1806&lt;/RecNum&gt;&lt;record&gt;&lt;rec-number&gt;1806&lt;/rec-number&gt;&lt;foreign-keys&gt;&lt;key app="EN" db-id="5av2ar2d802ax6earv6xaswcrwtpwerr9rrw"&gt;1806&lt;/key&gt;&lt;/foreign-keys&gt;&lt;ref-type name="Journal Article"&gt;17&lt;/ref-type&gt;&lt;contributors&gt;&lt;authors&gt;&lt;author&gt;Spolaore, Enrico&lt;/author&gt;&lt;author&gt;Wacziarg, Romain&lt;/author&gt;&lt;/authors&gt;&lt;/contributors&gt;&lt;titles&gt;&lt;title&gt;The diffusion of development&lt;/title&gt;&lt;secondary-title&gt;The Quarterly Journal of Economics&lt;/secondary-title&gt;&lt;/titles&gt;&lt;periodical&gt;&lt;full-title&gt;The Quarterly Journal of Economics&lt;/full-title&gt;&lt;/periodical&gt;&lt;pages&gt;469-529&lt;/pages&gt;&lt;volume&gt;124&lt;/volume&gt;&lt;number&gt;2&lt;/number&gt;&lt;dates&gt;&lt;year&gt;2009&lt;/year&gt;&lt;/dates&gt;&lt;isbn&gt;1531-4650&lt;/isbn&gt;&lt;urls&gt;&lt;/urls&gt;&lt;/record&gt;&lt;/Cite&gt;&lt;/EndNote&gt;</w:instrText>
      </w:r>
      <w:r w:rsidR="000F4D32">
        <w:rPr>
          <w:sz w:val="24"/>
          <w:szCs w:val="24"/>
        </w:rPr>
        <w:fldChar w:fldCharType="separate"/>
      </w:r>
      <w:r w:rsidR="000F4D32">
        <w:rPr>
          <w:noProof/>
          <w:sz w:val="24"/>
          <w:szCs w:val="24"/>
        </w:rPr>
        <w:t>(</w:t>
      </w:r>
      <w:hyperlink w:anchor="_ENREF_20" w:tooltip="Desmet, 2011 #1814" w:history="1">
        <w:r w:rsidR="006158A2">
          <w:rPr>
            <w:noProof/>
            <w:sz w:val="24"/>
            <w:szCs w:val="24"/>
          </w:rPr>
          <w:t>Desmet et al., 2011</w:t>
        </w:r>
      </w:hyperlink>
      <w:r w:rsidR="000F4D32">
        <w:rPr>
          <w:noProof/>
          <w:sz w:val="24"/>
          <w:szCs w:val="24"/>
        </w:rPr>
        <w:t xml:space="preserve">; </w:t>
      </w:r>
      <w:hyperlink w:anchor="_ENREF_45" w:tooltip="Spolaore, 2009 #1806" w:history="1">
        <w:r w:rsidR="006158A2">
          <w:rPr>
            <w:noProof/>
            <w:sz w:val="24"/>
            <w:szCs w:val="24"/>
          </w:rPr>
          <w:t>Spolaore and Wacziarg, 2009</w:t>
        </w:r>
      </w:hyperlink>
      <w:r w:rsidR="000F4D32">
        <w:rPr>
          <w:noProof/>
          <w:sz w:val="24"/>
          <w:szCs w:val="24"/>
        </w:rPr>
        <w:t>)</w:t>
      </w:r>
      <w:r w:rsidR="000F4D32">
        <w:rPr>
          <w:sz w:val="24"/>
          <w:szCs w:val="24"/>
        </w:rPr>
        <w:fldChar w:fldCharType="end"/>
      </w:r>
      <w:r w:rsidRPr="00F77500">
        <w:rPr>
          <w:sz w:val="24"/>
          <w:szCs w:val="24"/>
        </w:rPr>
        <w:t xml:space="preserve">. Therefore, it is necessary to control for culture difference in our </w:t>
      </w:r>
      <w:r w:rsidR="00DF29F8">
        <w:rPr>
          <w:sz w:val="24"/>
          <w:szCs w:val="24"/>
        </w:rPr>
        <w:t>analysis</w:t>
      </w:r>
      <w:r w:rsidRPr="00F77500">
        <w:rPr>
          <w:sz w:val="24"/>
          <w:szCs w:val="24"/>
        </w:rPr>
        <w:t>.</w:t>
      </w:r>
    </w:p>
    <w:p w14:paraId="730D2AAF" w14:textId="63C1FAF2" w:rsidR="005B16B8" w:rsidRDefault="00C83163" w:rsidP="008E2B65">
      <w:pPr>
        <w:spacing w:beforeLines="50" w:before="156" w:afterLines="50" w:after="156" w:line="360" w:lineRule="auto"/>
        <w:rPr>
          <w:sz w:val="24"/>
          <w:szCs w:val="24"/>
        </w:rPr>
      </w:pPr>
      <w:r w:rsidRPr="00F77500">
        <w:rPr>
          <w:sz w:val="24"/>
          <w:szCs w:val="24"/>
        </w:rPr>
        <w:t xml:space="preserve">Our measures of culture difference are geographic distance and dialect distance. </w:t>
      </w:r>
      <w:r w:rsidR="005B16B8" w:rsidRPr="00F77500">
        <w:rPr>
          <w:sz w:val="24"/>
          <w:szCs w:val="24"/>
        </w:rPr>
        <w:t xml:space="preserve">Both of them are widely used proxies for culture difference </w:t>
      </w:r>
      <w:r w:rsidR="005B16B8">
        <w:rPr>
          <w:sz w:val="24"/>
          <w:szCs w:val="24"/>
        </w:rPr>
        <w:fldChar w:fldCharType="begin">
          <w:fldData xml:space="preserve">PEVuZE5vdGU+PENpdGU+PEF1dGhvcj5TcG9sYW9yZTwvQXV0aG9yPjxZZWFyPjIwMDk8L1llYXI+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</w:fldData>
        </w:fldChar>
      </w:r>
      <w:r w:rsidR="005B16B8">
        <w:rPr>
          <w:sz w:val="24"/>
          <w:szCs w:val="24"/>
        </w:rPr>
        <w:instrText xml:space="preserve"> ADDIN EN.CITE </w:instrText>
      </w:r>
      <w:r w:rsidR="005B16B8">
        <w:rPr>
          <w:sz w:val="24"/>
          <w:szCs w:val="24"/>
        </w:rPr>
        <w:fldChar w:fldCharType="begin">
          <w:fldData xml:space="preserve">PEVuZE5vdGU+PENpdGU+PEF1dGhvcj5TcG9sYW9yZTwvQXV0aG9yPjxZZWFyPjIwMDk8L1llYXI+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</w:fldData>
        </w:fldChar>
      </w:r>
      <w:r w:rsidR="005B16B8">
        <w:rPr>
          <w:sz w:val="24"/>
          <w:szCs w:val="24"/>
        </w:rPr>
        <w:instrText xml:space="preserve"> ADDIN EN.CITE.DATA </w:instrText>
      </w:r>
      <w:r w:rsidR="005B16B8">
        <w:rPr>
          <w:sz w:val="24"/>
          <w:szCs w:val="24"/>
        </w:rPr>
      </w:r>
      <w:r w:rsidR="005B16B8">
        <w:rPr>
          <w:sz w:val="24"/>
          <w:szCs w:val="24"/>
        </w:rPr>
        <w:fldChar w:fldCharType="end"/>
      </w:r>
      <w:r w:rsidR="005B16B8">
        <w:rPr>
          <w:sz w:val="24"/>
          <w:szCs w:val="24"/>
        </w:rPr>
      </w:r>
      <w:r w:rsidR="005B16B8">
        <w:rPr>
          <w:sz w:val="24"/>
          <w:szCs w:val="24"/>
        </w:rPr>
        <w:fldChar w:fldCharType="separate"/>
      </w:r>
      <w:r w:rsidR="005B16B8">
        <w:rPr>
          <w:noProof/>
          <w:sz w:val="24"/>
          <w:szCs w:val="24"/>
        </w:rPr>
        <w:t>(</w:t>
      </w:r>
      <w:hyperlink w:anchor="_ENREF_20" w:tooltip="Desmet, 2011 #1814" w:history="1">
        <w:r w:rsidR="006158A2">
          <w:rPr>
            <w:noProof/>
            <w:sz w:val="24"/>
            <w:szCs w:val="24"/>
          </w:rPr>
          <w:t>Desmet et al., 2011</w:t>
        </w:r>
      </w:hyperlink>
      <w:r w:rsidR="005B16B8">
        <w:rPr>
          <w:noProof/>
          <w:sz w:val="24"/>
          <w:szCs w:val="24"/>
        </w:rPr>
        <w:t xml:space="preserve">; </w:t>
      </w:r>
      <w:hyperlink w:anchor="_ENREF_27" w:tooltip="Falck, 2012 #1816" w:history="1">
        <w:r w:rsidR="006158A2">
          <w:rPr>
            <w:noProof/>
            <w:sz w:val="24"/>
            <w:szCs w:val="24"/>
          </w:rPr>
          <w:t>Falck et al., 2012</w:t>
        </w:r>
      </w:hyperlink>
      <w:r w:rsidR="005B16B8">
        <w:rPr>
          <w:noProof/>
          <w:sz w:val="24"/>
          <w:szCs w:val="24"/>
        </w:rPr>
        <w:t xml:space="preserve">; </w:t>
      </w:r>
      <w:hyperlink w:anchor="_ENREF_28" w:tooltip="Fearon, 2003 #1815" w:history="1">
        <w:r w:rsidR="006158A2">
          <w:rPr>
            <w:noProof/>
            <w:sz w:val="24"/>
            <w:szCs w:val="24"/>
          </w:rPr>
          <w:t>Fearon, 2003</w:t>
        </w:r>
      </w:hyperlink>
      <w:r w:rsidR="005B16B8">
        <w:rPr>
          <w:noProof/>
          <w:sz w:val="24"/>
          <w:szCs w:val="24"/>
        </w:rPr>
        <w:t xml:space="preserve">; </w:t>
      </w:r>
      <w:hyperlink w:anchor="_ENREF_45" w:tooltip="Spolaore, 2009 #1806" w:history="1">
        <w:r w:rsidR="006158A2">
          <w:rPr>
            <w:noProof/>
            <w:sz w:val="24"/>
            <w:szCs w:val="24"/>
          </w:rPr>
          <w:t>Spolaore and Wacziarg, 2009</w:t>
        </w:r>
      </w:hyperlink>
      <w:r w:rsidR="005B16B8">
        <w:rPr>
          <w:noProof/>
          <w:sz w:val="24"/>
          <w:szCs w:val="24"/>
        </w:rPr>
        <w:t>)</w:t>
      </w:r>
      <w:r w:rsidR="005B16B8">
        <w:rPr>
          <w:sz w:val="24"/>
          <w:szCs w:val="24"/>
        </w:rPr>
        <w:fldChar w:fldCharType="end"/>
      </w:r>
      <w:r w:rsidR="005B16B8" w:rsidRPr="00F77500">
        <w:rPr>
          <w:sz w:val="24"/>
          <w:szCs w:val="24"/>
        </w:rPr>
        <w:t xml:space="preserve">. </w:t>
      </w:r>
      <w:r w:rsidRPr="00F77500">
        <w:rPr>
          <w:sz w:val="24"/>
          <w:szCs w:val="24"/>
        </w:rPr>
        <w:t xml:space="preserve">Geographic distance has a barrier effect of culture diffusion; therefore, geographic distance is highly correlated with culture difference. Moreover, geographic distance itself is a confounding factor to our research since genetic distance and geographic distance are </w:t>
      </w:r>
      <w:r w:rsidR="008E2B65">
        <w:rPr>
          <w:sz w:val="24"/>
          <w:szCs w:val="24"/>
        </w:rPr>
        <w:t xml:space="preserve">likely to be highly correlated. </w:t>
      </w:r>
      <w:r w:rsidRPr="00F77500">
        <w:rPr>
          <w:sz w:val="24"/>
          <w:szCs w:val="24"/>
        </w:rPr>
        <w:t xml:space="preserve">Geographic distance is </w:t>
      </w:r>
      <w:r w:rsidR="008E2B65">
        <w:rPr>
          <w:rFonts w:hint="eastAsia"/>
          <w:sz w:val="24"/>
          <w:szCs w:val="24"/>
        </w:rPr>
        <w:t>defined</w:t>
      </w:r>
      <w:r w:rsidR="008E2B65">
        <w:rPr>
          <w:sz w:val="24"/>
          <w:szCs w:val="24"/>
        </w:rPr>
        <w:t xml:space="preserve"> </w:t>
      </w:r>
      <w:r w:rsidR="008E2B65">
        <w:rPr>
          <w:rFonts w:hint="eastAsia"/>
          <w:sz w:val="24"/>
          <w:szCs w:val="24"/>
        </w:rPr>
        <w:t>as</w:t>
      </w:r>
      <w:r w:rsidR="008E2B65">
        <w:rPr>
          <w:sz w:val="24"/>
          <w:szCs w:val="24"/>
        </w:rPr>
        <w:t xml:space="preserve"> </w:t>
      </w:r>
      <w:r w:rsidRPr="00F77500">
        <w:rPr>
          <w:sz w:val="24"/>
          <w:szCs w:val="24"/>
        </w:rPr>
        <w:t>the great-circle distance between city i and j</w:t>
      </w:r>
      <w:r w:rsidR="008E2B65">
        <w:rPr>
          <w:rStyle w:val="af2"/>
          <w:sz w:val="24"/>
          <w:szCs w:val="24"/>
        </w:rPr>
        <w:footnoteReference w:id="7"/>
      </w:r>
      <w:r w:rsidR="00A03618">
        <w:rPr>
          <w:sz w:val="24"/>
          <w:szCs w:val="24"/>
        </w:rPr>
        <w:t>.</w:t>
      </w:r>
    </w:p>
    <w:p w14:paraId="4342EC02" w14:textId="1FB8FA72" w:rsidR="00C83163" w:rsidRPr="00F77500" w:rsidRDefault="005B16B8" w:rsidP="008E2B65">
      <w:pPr>
        <w:spacing w:beforeLines="50" w:before="156" w:afterLines="50" w:after="156" w:line="360" w:lineRule="auto"/>
        <w:rPr>
          <w:sz w:val="24"/>
          <w:szCs w:val="24"/>
        </w:rPr>
      </w:pPr>
      <w:r>
        <w:rPr>
          <w:sz w:val="24"/>
          <w:szCs w:val="24"/>
        </w:rPr>
        <w:lastRenderedPageBreak/>
        <w:t xml:space="preserve">Language </w:t>
      </w:r>
      <w:r w:rsidR="008E2B65" w:rsidRPr="00F77500">
        <w:rPr>
          <w:sz w:val="24"/>
          <w:szCs w:val="24"/>
        </w:rPr>
        <w:t xml:space="preserve">is a carrier of regional history and culture and it reflects culture transmission between generations. </w:t>
      </w:r>
      <w:r w:rsidR="00C83163" w:rsidRPr="00F77500">
        <w:rPr>
          <w:sz w:val="24"/>
          <w:szCs w:val="24"/>
        </w:rPr>
        <w:t xml:space="preserve">According to </w:t>
      </w:r>
      <w:hyperlink w:anchor="_ENREF_30" w:tooltip="Greenberg, 1956 #1884" w:history="1">
        <w:r w:rsidR="006158A2">
          <w:rPr>
            <w:sz w:val="24"/>
            <w:szCs w:val="24"/>
          </w:rPr>
          <w:fldChar w:fldCharType="begin"/>
        </w:r>
        <w:r w:rsidR="006158A2">
          <w:rPr>
            <w:sz w:val="24"/>
            <w:szCs w:val="24"/>
          </w:rPr>
          <w:instrText xml:space="preserve"> ADDIN EN.CITE &lt;EndNote&gt;&lt;Cite AuthorYear="1"&gt;&lt;Author&gt;Greenberg&lt;/Author&gt;&lt;Year&gt;1956&lt;/Year&gt;&lt;RecNum&gt;1884&lt;/RecNum&gt;&lt;DisplayText&gt;Greenberg (1956)&lt;/DisplayText&gt;&lt;record&gt;&lt;rec-number&gt;1884&lt;/rec-number&gt;&lt;foreign-keys&gt;&lt;key app="EN" db-id="5av2ar2d802ax6earv6xaswcrwtpwerr9rrw"&gt;1884&lt;/key&gt;&lt;/foreign-keys&gt;&lt;ref-type name="Journal Article"&gt;17&lt;/ref-type&gt;&lt;contributors&gt;&lt;authors&gt;&lt;author&gt;Greenberg, Joseph H&lt;/author&gt;&lt;/authors&gt;&lt;/contributors&gt;&lt;titles&gt;&lt;title&gt;The measurement of linguistic diversity&lt;/title&gt;&lt;secondary-title&gt;Language&lt;/secondary-title&gt;&lt;/titles&gt;&lt;periodical&gt;&lt;full-title&gt;Language&lt;/full-title&gt;&lt;/periodical&gt;&lt;pages&gt;109-115&lt;/pages&gt;&lt;volume&gt;32&lt;/volume&gt;&lt;number&gt;1&lt;/number&gt;&lt;dates&gt;&lt;year&gt;1956&lt;/year&gt;&lt;/dates&gt;&lt;isbn&gt;0097-8507&lt;/isbn&gt;&lt;urls&gt;&lt;/urls&gt;&lt;/record&gt;&lt;/Cite&gt;&lt;/EndNote&gt;</w:instrText>
        </w:r>
        <w:r w:rsidR="006158A2">
          <w:rPr>
            <w:sz w:val="24"/>
            <w:szCs w:val="24"/>
          </w:rPr>
          <w:fldChar w:fldCharType="separate"/>
        </w:r>
        <w:r w:rsidR="006158A2">
          <w:rPr>
            <w:noProof/>
            <w:sz w:val="24"/>
            <w:szCs w:val="24"/>
          </w:rPr>
          <w:t>Greenberg (1956)</w:t>
        </w:r>
        <w:r w:rsidR="006158A2">
          <w:rPr>
            <w:sz w:val="24"/>
            <w:szCs w:val="24"/>
          </w:rPr>
          <w:fldChar w:fldCharType="end"/>
        </w:r>
      </w:hyperlink>
      <w:r w:rsidR="00C83163" w:rsidRPr="00F77500">
        <w:rPr>
          <w:sz w:val="24"/>
          <w:szCs w:val="24"/>
        </w:rPr>
        <w:t xml:space="preserve">, the formula of dialect distance between city i and j is as follows: </w:t>
      </w:r>
    </w:p>
    <w:p w14:paraId="7964EC27" w14:textId="5F77E595" w:rsidR="00C83163" w:rsidRPr="00F77500" w:rsidRDefault="00C83163" w:rsidP="00C83163">
      <w:pPr>
        <w:spacing w:beforeLines="50" w:before="156" w:afterLines="50" w:after="156" w:line="360" w:lineRule="auto"/>
        <w:jc w:val="center"/>
        <w:rPr>
          <w:sz w:val="24"/>
          <w:szCs w:val="24"/>
        </w:rPr>
      </w:pPr>
      <w:r>
        <w:rPr>
          <w:rFonts w:hint="eastAsia"/>
          <w:sz w:val="24"/>
          <w:szCs w:val="24"/>
        </w:rPr>
        <w:t xml:space="preserve"> </w:t>
      </w:r>
      <w:r>
        <w:rPr>
          <w:sz w:val="24"/>
          <w:szCs w:val="24"/>
        </w:rPr>
        <w:t xml:space="preserve">         </w:t>
      </w:r>
      <m:oMath>
        <m:sSub>
          <m:sSubPr>
            <m:ctrlPr>
              <w:rPr>
                <w:rFonts w:ascii="Cambria Math" w:hAnsi="Cambria Math"/>
                <w:sz w:val="24"/>
                <w:szCs w:val="24"/>
              </w:rPr>
            </m:ctrlPr>
          </m:sSubPr>
          <m:e>
            <m:r>
              <m:rPr>
                <m:sty m:val="p"/>
              </m:rPr>
              <w:rPr>
                <w:rFonts w:ascii="Cambria Math" w:hAnsi="Cambria Math"/>
                <w:sz w:val="24"/>
                <w:szCs w:val="24"/>
              </w:rPr>
              <m:t>Dialect distance</m:t>
            </m:r>
          </m:e>
          <m:sub>
            <m:r>
              <m:rPr>
                <m:sty m:val="p"/>
              </m:rPr>
              <w:rPr>
                <w:rFonts w:ascii="Cambria Math" w:hAnsi="Cambria Math"/>
                <w:sz w:val="24"/>
                <w:szCs w:val="24"/>
              </w:rPr>
              <m:t>ij</m:t>
            </m:r>
          </m:sub>
        </m:sSub>
      </m:oMath>
      <w:r w:rsidRPr="00F77500">
        <w:rPr>
          <w:sz w:val="24"/>
          <w:szCs w:val="24"/>
        </w:rPr>
        <w:t>=1-</w:t>
      </w:r>
      <m:oMath>
        <m:nary>
          <m:naryPr>
            <m:chr m:val="∑"/>
            <m:limLoc m:val="subSup"/>
            <m:supHide m:val="1"/>
            <m:ctrlPr>
              <w:rPr>
                <w:rFonts w:ascii="Cambria Math" w:hAnsi="Cambria Math"/>
                <w:sz w:val="24"/>
                <w:szCs w:val="24"/>
              </w:rPr>
            </m:ctrlPr>
          </m:naryPr>
          <m:sub>
            <m:r>
              <w:rPr>
                <w:rFonts w:ascii="Cambria Math" w:hAnsi="Cambria Math"/>
                <w:sz w:val="24"/>
                <w:szCs w:val="24"/>
              </w:rPr>
              <m:t>mn</m:t>
            </m:r>
          </m:sub>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MN</m:t>
                </m:r>
              </m:sub>
            </m:sSub>
            <m:r>
              <w:rPr>
                <w:rFonts w:ascii="Cambria Math" w:hAnsi="Cambria Math"/>
                <w:sz w:val="24"/>
                <w:szCs w:val="24"/>
              </w:rPr>
              <m:t>)</m:t>
            </m:r>
          </m:e>
        </m:nary>
      </m:oMath>
      <w:r w:rsidRPr="00F77500">
        <w:rPr>
          <w:sz w:val="24"/>
          <w:szCs w:val="24"/>
        </w:rPr>
        <w:t xml:space="preserve">                    (</w:t>
      </w:r>
      <w:r w:rsidR="00945E14">
        <w:rPr>
          <w:sz w:val="24"/>
          <w:szCs w:val="24"/>
        </w:rPr>
        <w:t>6</w:t>
      </w:r>
      <w:r w:rsidRPr="00F77500">
        <w:rPr>
          <w:sz w:val="24"/>
          <w:szCs w:val="24"/>
        </w:rPr>
        <w:t>)</w:t>
      </w:r>
    </w:p>
    <w:p w14:paraId="2FC495CC" w14:textId="48928630" w:rsidR="00C83163" w:rsidRDefault="00C83163" w:rsidP="00C83163">
      <w:pPr>
        <w:spacing w:beforeLines="50" w:before="156" w:afterLines="50" w:after="156" w:line="360" w:lineRule="auto"/>
        <w:rPr>
          <w:sz w:val="24"/>
          <w:szCs w:val="24"/>
        </w:rPr>
      </w:pPr>
      <w:r w:rsidRPr="00F77500">
        <w:rPr>
          <w:sz w:val="24"/>
          <w:szCs w:val="24"/>
        </w:rPr>
        <w:t xml:space="preserve">where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MN</m:t>
            </m:r>
          </m:sub>
        </m:sSub>
      </m:oMath>
      <w:r w:rsidRPr="00F77500">
        <w:rPr>
          <w:sz w:val="24"/>
          <w:szCs w:val="24"/>
        </w:rPr>
        <w:t xml:space="preserve"> is the measure of resemblance between dialect M and N. The data on dialect resemblance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MN</m:t>
            </m:r>
          </m:sub>
        </m:sSub>
      </m:oMath>
      <w:r w:rsidRPr="00F77500">
        <w:rPr>
          <w:sz w:val="24"/>
          <w:szCs w:val="24"/>
        </w:rPr>
        <w:t xml:space="preserve">) in China is derived from </w:t>
      </w:r>
      <w:hyperlink w:anchor="_ENREF_14" w:tooltip="Cheng, 1991 #1885" w:history="1">
        <w:r w:rsidR="006158A2">
          <w:rPr>
            <w:sz w:val="24"/>
            <w:szCs w:val="24"/>
          </w:rPr>
          <w:fldChar w:fldCharType="begin"/>
        </w:r>
        <w:r w:rsidR="006158A2">
          <w:rPr>
            <w:sz w:val="24"/>
            <w:szCs w:val="24"/>
          </w:rPr>
          <w:instrText xml:space="preserve"> ADDIN EN.CITE &lt;EndNote&gt;&lt;Cite AuthorYear="1"&gt;&lt;Author&gt;Cheng&lt;/Author&gt;&lt;Year&gt;1991&lt;/Year&gt;&lt;RecNum&gt;1885&lt;/RecNum&gt;&lt;DisplayText&gt;Cheng (1991)&lt;/DisplayText&gt;&lt;record&gt;&lt;rec-number&gt;1885&lt;/rec-number&gt;&lt;foreign-keys&gt;&lt;key app="EN" db-id="5av2ar2d802ax6earv6xaswcrwtpwerr9rrw"&gt;1885&lt;/key&gt;&lt;/foreign-keys&gt;&lt;ref-type name="Journal Article"&gt;17&lt;/ref-type&gt;&lt;contributors&gt;&lt;authors&gt;&lt;author&gt;Cheng, Chin-Chuan&lt;/author&gt;&lt;/authors&gt;&lt;/contributors&gt;&lt;titles&gt;&lt;title&gt;Quantifying affinity among Chinese dialects&lt;/title&gt;&lt;secondary-title&gt;Journal of Chinese Linguistics Monograph Series&lt;/secondary-title&gt;&lt;/titles&gt;&lt;periodical&gt;&lt;full-title&gt;Journal of Chinese Linguistics Monograph Series&lt;/full-title&gt;&lt;/periodical&gt;&lt;pages&gt;76-110&lt;/pages&gt;&lt;number&gt;3&lt;/number&gt;&lt;dates&gt;&lt;year&gt;1991&lt;/year&gt;&lt;/dates&gt;&lt;isbn&gt;2409-2878&lt;/isbn&gt;&lt;urls&gt;&lt;/urls&gt;&lt;/record&gt;&lt;/Cite&gt;&lt;/EndNote&gt;</w:instrText>
        </w:r>
        <w:r w:rsidR="006158A2">
          <w:rPr>
            <w:sz w:val="24"/>
            <w:szCs w:val="24"/>
          </w:rPr>
          <w:fldChar w:fldCharType="separate"/>
        </w:r>
        <w:r w:rsidR="006158A2">
          <w:rPr>
            <w:noProof/>
            <w:sz w:val="24"/>
            <w:szCs w:val="24"/>
          </w:rPr>
          <w:t>Cheng (1991)</w:t>
        </w:r>
        <w:r w:rsidR="006158A2">
          <w:rPr>
            <w:sz w:val="24"/>
            <w:szCs w:val="24"/>
          </w:rPr>
          <w:fldChar w:fldCharType="end"/>
        </w:r>
      </w:hyperlink>
      <w:r w:rsidRPr="00F77500">
        <w:rPr>
          <w:sz w:val="24"/>
          <w:szCs w:val="24"/>
        </w:rPr>
        <w:t xml:space="preserve">. </w:t>
      </w:r>
      <w:r w:rsidR="00FE75FB" w:rsidRPr="002B5C72">
        <w:rPr>
          <w:sz w:val="24"/>
          <w:szCs w:val="24"/>
        </w:rPr>
        <w:t>The author</w:t>
      </w:r>
      <w:r w:rsidRPr="00F77500">
        <w:rPr>
          <w:sz w:val="24"/>
          <w:szCs w:val="24"/>
        </w:rPr>
        <w:t xml:space="preserve"> computed Chinese dialect similarity according to initials, finals and tones. </w:t>
      </w:r>
      <m:oMath>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i</m:t>
            </m:r>
          </m:sub>
        </m:sSub>
      </m:oMath>
      <w:r w:rsidRPr="00F77500">
        <w:rPr>
          <w:sz w:val="24"/>
          <w:szCs w:val="24"/>
        </w:rPr>
        <w:t xml:space="preserve">and </w:t>
      </w: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oMath>
      <w:r w:rsidRPr="00F77500">
        <w:rPr>
          <w:sz w:val="24"/>
          <w:szCs w:val="24"/>
        </w:rPr>
        <w:t xml:space="preserve"> respectively designate the proportion of M speakers in city i and N speakers in city j to the total population. The dialects of each prefecture in China can be obtained in “Dictionary of Chinese Dialect” </w:t>
      </w:r>
      <w:r w:rsidR="000F4D32">
        <w:rPr>
          <w:sz w:val="24"/>
          <w:szCs w:val="24"/>
        </w:rPr>
        <w:fldChar w:fldCharType="begin"/>
      </w:r>
      <w:r w:rsidR="000F4D32">
        <w:rPr>
          <w:sz w:val="24"/>
          <w:szCs w:val="24"/>
        </w:rPr>
        <w:instrText xml:space="preserve"> ADDIN EN.CITE &lt;EndNote&gt;&lt;Cite&gt;&lt;Author&gt;Xu&lt;/Author&gt;&lt;Year&gt;1999&lt;/Year&gt;&lt;RecNum&gt;1913&lt;/RecNum&gt;&lt;DisplayText&gt;(Xu and Ichiro, 1999)&lt;/DisplayText&gt;&lt;record&gt;&lt;rec-number&gt;1913&lt;/rec-number&gt;&lt;foreign-keys&gt;&lt;key app="EN" db-id="5av2ar2d802ax6earv6xaswcrwtpwerr9rrw"&gt;1913&lt;/key&gt;&lt;/foreign-keys&gt;&lt;ref-type name="Book"&gt;6&lt;/ref-type&gt;&lt;contributors&gt;&lt;authors&gt;&lt;author&gt;Xu, Bao Hua&lt;/author&gt;&lt;author&gt;Ichiro, Miyata&lt;/author&gt;&lt;/authors&gt;&lt;/contributors&gt;&lt;titles&gt;&lt;title&gt;Dictionary of Chinese Dialect&lt;/title&gt;&lt;/titles&gt;&lt;dates&gt;&lt;year&gt;&lt;style face="normal" font="default" charset="134" size="100%"&gt;1999&lt;/style&gt;&lt;/year&gt;&lt;/dates&gt;&lt;pub-location&gt;Shanghai&lt;/pub-location&gt;&lt;publisher&gt;Zhonghua Book Company&lt;/publisher&gt;&lt;urls&gt;&lt;/urls&gt;&lt;/record&gt;&lt;/Cite&gt;&lt;/EndNote&gt;</w:instrText>
      </w:r>
      <w:r w:rsidR="000F4D32">
        <w:rPr>
          <w:sz w:val="24"/>
          <w:szCs w:val="24"/>
        </w:rPr>
        <w:fldChar w:fldCharType="separate"/>
      </w:r>
      <w:r w:rsidR="000F4D32">
        <w:rPr>
          <w:noProof/>
          <w:sz w:val="24"/>
          <w:szCs w:val="24"/>
        </w:rPr>
        <w:t>(</w:t>
      </w:r>
      <w:hyperlink w:anchor="_ENREF_51" w:tooltip="Xu, 1999 #1913" w:history="1">
        <w:r w:rsidR="006158A2">
          <w:rPr>
            <w:noProof/>
            <w:sz w:val="24"/>
            <w:szCs w:val="24"/>
          </w:rPr>
          <w:t>Xu and Ichiro, 1999</w:t>
        </w:r>
      </w:hyperlink>
      <w:r w:rsidR="000F4D32">
        <w:rPr>
          <w:noProof/>
          <w:sz w:val="24"/>
          <w:szCs w:val="24"/>
        </w:rPr>
        <w:t>)</w:t>
      </w:r>
      <w:r w:rsidR="000F4D32">
        <w:rPr>
          <w:sz w:val="24"/>
          <w:szCs w:val="24"/>
        </w:rPr>
        <w:fldChar w:fldCharType="end"/>
      </w:r>
      <w:r w:rsidRPr="00F77500">
        <w:rPr>
          <w:sz w:val="24"/>
          <w:szCs w:val="24"/>
        </w:rPr>
        <w:t>. Population data are derived from the 2000 Population Census of China.</w:t>
      </w:r>
    </w:p>
    <w:p w14:paraId="23B36FE1" w14:textId="0B3AEE4C" w:rsidR="00C83163" w:rsidRPr="00002544" w:rsidRDefault="000B1B76" w:rsidP="00C83163">
      <w:pPr>
        <w:spacing w:beforeLines="50" w:before="156" w:afterLines="50" w:after="156" w:line="360" w:lineRule="auto"/>
        <w:rPr>
          <w:rFonts w:eastAsiaTheme="minorEastAsia"/>
          <w:i/>
          <w:sz w:val="24"/>
          <w:szCs w:val="24"/>
        </w:rPr>
      </w:pPr>
      <w:r w:rsidRPr="00FC189B">
        <w:rPr>
          <w:i/>
          <w:sz w:val="24"/>
          <w:szCs w:val="24"/>
        </w:rPr>
        <w:t xml:space="preserve">3.2. </w:t>
      </w:r>
      <w:r w:rsidR="00C83163" w:rsidRPr="00002544">
        <w:rPr>
          <w:rFonts w:eastAsiaTheme="minorEastAsia"/>
          <w:i/>
          <w:sz w:val="24"/>
          <w:szCs w:val="24"/>
        </w:rPr>
        <w:t>Gene-culture co-evolution</w:t>
      </w:r>
    </w:p>
    <w:p w14:paraId="793A2AEE" w14:textId="65AF7119" w:rsidR="00C4637A" w:rsidRDefault="00C83163" w:rsidP="00C4637A">
      <w:pPr>
        <w:spacing w:beforeLines="50" w:before="156" w:afterLines="50" w:after="156" w:line="360" w:lineRule="auto"/>
        <w:rPr>
          <w:rFonts w:eastAsiaTheme="minorEastAsia"/>
          <w:sz w:val="24"/>
          <w:szCs w:val="24"/>
        </w:rPr>
      </w:pPr>
      <w:r w:rsidRPr="00F77500">
        <w:rPr>
          <w:rFonts w:eastAsiaTheme="minorEastAsia"/>
          <w:sz w:val="24"/>
          <w:szCs w:val="24"/>
        </w:rPr>
        <w:t>Culture–gene co-evolutionary theory posits that cultural values have evolved, are adaptive and influence the social and physical environments under which genetic selection operates</w:t>
      </w:r>
      <w:r>
        <w:rPr>
          <w:rFonts w:eastAsiaTheme="minorEastAsia"/>
          <w:sz w:val="24"/>
          <w:szCs w:val="24"/>
        </w:rPr>
        <w:t xml:space="preserve"> </w:t>
      </w:r>
      <w:r w:rsidR="000F4D32">
        <w:rPr>
          <w:rFonts w:eastAsiaTheme="minorEastAsia"/>
          <w:sz w:val="24"/>
          <w:szCs w:val="24"/>
        </w:rPr>
        <w:fldChar w:fldCharType="begin"/>
      </w:r>
      <w:r w:rsidR="000F4D32">
        <w:rPr>
          <w:rFonts w:eastAsiaTheme="minorEastAsia"/>
          <w:sz w:val="24"/>
          <w:szCs w:val="24"/>
        </w:rPr>
        <w:instrText xml:space="preserve"> ADDIN EN.CITE &lt;EndNote&gt;&lt;Cite&gt;&lt;Author&gt;Chiao&lt;/Author&gt;&lt;Year&gt;2010&lt;/Year&gt;&lt;RecNum&gt;1817&lt;/RecNum&gt;&lt;DisplayText&gt;(Chiao and Blizinsky, 2010)&lt;/DisplayText&gt;&lt;record&gt;&lt;rec-number&gt;1817&lt;/rec-number&gt;&lt;foreign-keys&gt;&lt;key app="EN" db-id="5av2ar2d802ax6earv6xaswcrwtpwerr9rrw"&gt;1817&lt;/key&gt;&lt;/foreign-keys&gt;&lt;ref-type name="Journal Article"&gt;17&lt;/ref-type&gt;&lt;contributors&gt;&lt;authors&gt;&lt;author&gt;Chiao, Joan Y&lt;/author&gt;&lt;author&gt;Blizinsky, Katherine D&lt;/author&gt;&lt;/authors&gt;&lt;/contributors&gt;&lt;titles&gt;&lt;title&gt;Culture–gene coevolution of individualism–collectivism and the serotonin transporter gene&lt;/title&gt;&lt;secondary-title&gt;Proceedings of the Royal Society of London B: Biological Sciences&lt;/secondary-title&gt;&lt;/titles&gt;&lt;periodical&gt;&lt;full-title&gt;Proceedings of the Royal Society of London B: Biological Sciences&lt;/full-title&gt;&lt;/periodical&gt;&lt;pages&gt;529-537&lt;/pages&gt;&lt;volume&gt;277&lt;/volume&gt;&lt;number&gt;1681&lt;/number&gt;&lt;dates&gt;&lt;year&gt;2010&lt;/year&gt;&lt;/dates&gt;&lt;isbn&gt;0962-8452&lt;/isbn&gt;&lt;urls&gt;&lt;/urls&gt;&lt;/record&gt;&lt;/Cite&gt;&lt;/EndNote&gt;</w:instrText>
      </w:r>
      <w:r w:rsidR="000F4D32">
        <w:rPr>
          <w:rFonts w:eastAsiaTheme="minorEastAsia"/>
          <w:sz w:val="24"/>
          <w:szCs w:val="24"/>
        </w:rPr>
        <w:fldChar w:fldCharType="separate"/>
      </w:r>
      <w:r w:rsidR="000F4D32">
        <w:rPr>
          <w:rFonts w:eastAsiaTheme="minorEastAsia"/>
          <w:noProof/>
          <w:sz w:val="24"/>
          <w:szCs w:val="24"/>
        </w:rPr>
        <w:t>(</w:t>
      </w:r>
      <w:hyperlink w:anchor="_ENREF_16" w:tooltip="Chiao, 2010 #1817" w:history="1">
        <w:r w:rsidR="006158A2">
          <w:rPr>
            <w:rFonts w:eastAsiaTheme="minorEastAsia"/>
            <w:noProof/>
            <w:sz w:val="24"/>
            <w:szCs w:val="24"/>
          </w:rPr>
          <w:t>Chiao and Blizinsky, 2010</w:t>
        </w:r>
      </w:hyperlink>
      <w:r w:rsidR="000F4D32">
        <w:rPr>
          <w:rFonts w:eastAsiaTheme="minorEastAsia"/>
          <w:noProof/>
          <w:sz w:val="24"/>
          <w:szCs w:val="24"/>
        </w:rPr>
        <w:t>)</w:t>
      </w:r>
      <w:r w:rsidR="000F4D32">
        <w:rPr>
          <w:rFonts w:eastAsiaTheme="minorEastAsia"/>
          <w:sz w:val="24"/>
          <w:szCs w:val="24"/>
        </w:rPr>
        <w:fldChar w:fldCharType="end"/>
      </w:r>
      <w:r w:rsidRPr="00F77500">
        <w:rPr>
          <w:rFonts w:eastAsiaTheme="minorEastAsia"/>
          <w:sz w:val="24"/>
          <w:szCs w:val="24"/>
        </w:rPr>
        <w:t xml:space="preserve">. Culture </w:t>
      </w:r>
      <w:r>
        <w:rPr>
          <w:rFonts w:eastAsiaTheme="minorEastAsia"/>
          <w:sz w:val="24"/>
          <w:szCs w:val="24"/>
        </w:rPr>
        <w:t>generally</w:t>
      </w:r>
      <w:r w:rsidRPr="00F77500">
        <w:rPr>
          <w:rFonts w:eastAsiaTheme="minorEastAsia"/>
          <w:sz w:val="24"/>
          <w:szCs w:val="24"/>
        </w:rPr>
        <w:t xml:space="preserve"> evolves more rapidly than genes, creating novel environments that expose genes to new selective pressures</w:t>
      </w:r>
      <w:r>
        <w:rPr>
          <w:rFonts w:eastAsiaTheme="minorEastAsia"/>
          <w:sz w:val="24"/>
          <w:szCs w:val="24"/>
        </w:rPr>
        <w:t xml:space="preserve"> </w:t>
      </w:r>
      <w:r w:rsidR="000F4D32">
        <w:rPr>
          <w:rFonts w:eastAsiaTheme="minorEastAsia"/>
          <w:sz w:val="24"/>
          <w:szCs w:val="24"/>
        </w:rPr>
        <w:fldChar w:fldCharType="begin"/>
      </w:r>
      <w:r w:rsidR="000F4D32">
        <w:rPr>
          <w:rFonts w:eastAsiaTheme="minorEastAsia"/>
          <w:sz w:val="24"/>
          <w:szCs w:val="24"/>
        </w:rPr>
        <w:instrText xml:space="preserve"> ADDIN EN.CITE &lt;EndNote&gt;&lt;Cite&gt;&lt;Author&gt;Richerson&lt;/Author&gt;&lt;Year&gt;2010&lt;/Year&gt;&lt;RecNum&gt;1820&lt;/RecNum&gt;&lt;DisplayText&gt;(Richerson et al., 2010)&lt;/DisplayText&gt;&lt;record&gt;&lt;rec-number&gt;1820&lt;/rec-number&gt;&lt;foreign-keys&gt;&lt;key app="EN" db-id="5av2ar2d802ax6earv6xaswcrwtpwerr9rrw"&gt;1820&lt;/key&gt;&lt;/foreign-keys&gt;&lt;ref-type name="Journal Article"&gt;17&lt;/ref-type&gt;&lt;contributors&gt;&lt;authors&gt;&lt;author&gt;Richerson, Peter J&lt;/author&gt;&lt;author&gt;Boyd, Robert&lt;/author&gt;&lt;author&gt;Henrich, Joseph&lt;/author&gt;&lt;/authors&gt;&lt;/contributors&gt;&lt;titles&gt;&lt;title&gt;Gene-culture coevolution in the age of genomics&lt;/title&gt;&lt;secondary-title&gt;Proceedings of the National Academy of Sciences&lt;/secondary-title&gt;&lt;/titles&gt;&lt;periodical&gt;&lt;full-title&gt;Proceedings of the National Academy of Sciences&lt;/full-title&gt;&lt;/periodical&gt;&lt;pages&gt;8985-8992&lt;/pages&gt;&lt;volume&gt;107&lt;/volume&gt;&lt;number&gt;Supplement 2&lt;/number&gt;&lt;dates&gt;&lt;year&gt;2010&lt;/year&gt;&lt;/dates&gt;&lt;isbn&gt;0027-8424&lt;/isbn&gt;&lt;urls&gt;&lt;/urls&gt;&lt;/record&gt;&lt;/Cite&gt;&lt;/EndNote&gt;</w:instrText>
      </w:r>
      <w:r w:rsidR="000F4D32">
        <w:rPr>
          <w:rFonts w:eastAsiaTheme="minorEastAsia"/>
          <w:sz w:val="24"/>
          <w:szCs w:val="24"/>
        </w:rPr>
        <w:fldChar w:fldCharType="separate"/>
      </w:r>
      <w:r w:rsidR="000F4D32">
        <w:rPr>
          <w:rFonts w:eastAsiaTheme="minorEastAsia"/>
          <w:noProof/>
          <w:sz w:val="24"/>
          <w:szCs w:val="24"/>
        </w:rPr>
        <w:t>(</w:t>
      </w:r>
      <w:hyperlink w:anchor="_ENREF_44" w:tooltip="Richerson, 2010 #1820" w:history="1">
        <w:r w:rsidR="006158A2">
          <w:rPr>
            <w:rFonts w:eastAsiaTheme="minorEastAsia"/>
            <w:noProof/>
            <w:sz w:val="24"/>
            <w:szCs w:val="24"/>
          </w:rPr>
          <w:t>Richerson et al., 2010</w:t>
        </w:r>
      </w:hyperlink>
      <w:r w:rsidR="000F4D32">
        <w:rPr>
          <w:rFonts w:eastAsiaTheme="minorEastAsia"/>
          <w:noProof/>
          <w:sz w:val="24"/>
          <w:szCs w:val="24"/>
        </w:rPr>
        <w:t>)</w:t>
      </w:r>
      <w:r w:rsidR="000F4D32">
        <w:rPr>
          <w:rFonts w:eastAsiaTheme="minorEastAsia"/>
          <w:sz w:val="24"/>
          <w:szCs w:val="24"/>
        </w:rPr>
        <w:fldChar w:fldCharType="end"/>
      </w:r>
      <w:r w:rsidRPr="00F77500">
        <w:rPr>
          <w:rFonts w:eastAsiaTheme="minorEastAsia"/>
          <w:sz w:val="24"/>
          <w:szCs w:val="24"/>
        </w:rPr>
        <w:t>.</w:t>
      </w:r>
      <w:r w:rsidR="000A64D5">
        <w:rPr>
          <w:rFonts w:eastAsiaTheme="minorEastAsia"/>
          <w:sz w:val="24"/>
          <w:szCs w:val="24"/>
        </w:rPr>
        <w:t xml:space="preserve"> For example, </w:t>
      </w:r>
      <w:hyperlink w:anchor="_ENREF_32" w:tooltip="Henrich, 2004 #1920" w:history="1">
        <w:r w:rsidR="006158A2">
          <w:rPr>
            <w:rFonts w:eastAsiaTheme="minorEastAsia"/>
            <w:sz w:val="24"/>
            <w:szCs w:val="24"/>
          </w:rPr>
          <w:fldChar w:fldCharType="begin"/>
        </w:r>
        <w:r w:rsidR="006158A2">
          <w:rPr>
            <w:rFonts w:eastAsiaTheme="minorEastAsia"/>
            <w:sz w:val="24"/>
            <w:szCs w:val="24"/>
          </w:rPr>
          <w:instrText xml:space="preserve"> ADDIN EN.CITE &lt;EndNote&gt;&lt;Cite AuthorYear="1"&gt;&lt;Author&gt;Henrich&lt;/Author&gt;&lt;Year&gt;2004&lt;/Year&gt;&lt;RecNum&gt;1920&lt;/RecNum&gt;&lt;DisplayText&gt;Henrich (2004)&lt;/DisplayText&gt;&lt;record&gt;&lt;rec-number&gt;1920&lt;/rec-number&gt;&lt;foreign-keys&gt;&lt;key app="EN" db-id="5av2ar2d802ax6earv6xaswcrwtpwerr9rrw"&gt;1920&lt;/key&gt;&lt;/foreign-keys&gt;&lt;ref-type name="Journal Article"&gt;17&lt;/ref-type&gt;&lt;contributors&gt;&lt;authors&gt;&lt;author&gt;Henrich, Joseph&lt;/author&gt;&lt;/authors&gt;&lt;/contributors&gt;&lt;titles&gt;&lt;title&gt;Cultural group selection, coevolutionary processes and large-scale cooperation&lt;/title&gt;&lt;secondary-title&gt;Journal of Economic Behavior &amp;amp; Organization&lt;/secondary-title&gt;&lt;/titles&gt;&lt;periodical&gt;&lt;full-title&gt;Journal of Economic Behavior &amp;amp; Organization&lt;/full-title&gt;&lt;/periodical&gt;&lt;pages&gt;3-35&lt;/pages&gt;&lt;volume&gt;53&lt;/volume&gt;&lt;number&gt;1&lt;/number&gt;&lt;dates&gt;&lt;year&gt;2004&lt;/year&gt;&lt;/dates&gt;&lt;isbn&gt;0167-2681&lt;/isbn&gt;&lt;urls&gt;&lt;/urls&gt;&lt;/record&gt;&lt;/Cite&gt;&lt;/EndNote&gt;</w:instrText>
        </w:r>
        <w:r w:rsidR="006158A2">
          <w:rPr>
            <w:rFonts w:eastAsiaTheme="minorEastAsia"/>
            <w:sz w:val="24"/>
            <w:szCs w:val="24"/>
          </w:rPr>
          <w:fldChar w:fldCharType="separate"/>
        </w:r>
        <w:r w:rsidR="006158A2">
          <w:rPr>
            <w:rFonts w:eastAsiaTheme="minorEastAsia"/>
            <w:noProof/>
            <w:sz w:val="24"/>
            <w:szCs w:val="24"/>
          </w:rPr>
          <w:t>Henrich (2004)</w:t>
        </w:r>
        <w:r w:rsidR="006158A2">
          <w:rPr>
            <w:rFonts w:eastAsiaTheme="minorEastAsia"/>
            <w:sz w:val="24"/>
            <w:szCs w:val="24"/>
          </w:rPr>
          <w:fldChar w:fldCharType="end"/>
        </w:r>
      </w:hyperlink>
      <w:r w:rsidR="00C93E09">
        <w:rPr>
          <w:rFonts w:eastAsiaTheme="minorEastAsia"/>
          <w:sz w:val="24"/>
          <w:szCs w:val="24"/>
        </w:rPr>
        <w:t xml:space="preserve"> proposed that </w:t>
      </w:r>
      <w:r w:rsidR="00C4637A">
        <w:rPr>
          <w:rFonts w:eastAsiaTheme="minorEastAsia"/>
          <w:sz w:val="24"/>
          <w:szCs w:val="24"/>
        </w:rPr>
        <w:t>cultural group selection may lead to the subsequent spread of prosocial genes.</w:t>
      </w:r>
      <w:r w:rsidR="0074360D">
        <w:rPr>
          <w:rFonts w:eastAsiaTheme="minorEastAsia"/>
          <w:sz w:val="24"/>
          <w:szCs w:val="24"/>
        </w:rPr>
        <w:t xml:space="preserve"> </w:t>
      </w:r>
      <w:r w:rsidR="00D64697">
        <w:rPr>
          <w:rFonts w:eastAsiaTheme="minorEastAsia"/>
          <w:sz w:val="24"/>
          <w:szCs w:val="24"/>
        </w:rPr>
        <w:t>Because cultural group selection spreads punishment, p</w:t>
      </w:r>
      <w:r w:rsidR="00C4637A">
        <w:rPr>
          <w:rFonts w:eastAsiaTheme="minorEastAsia"/>
          <w:sz w:val="24"/>
          <w:szCs w:val="24"/>
        </w:rPr>
        <w:t xml:space="preserve">rosocial genes may be favored </w:t>
      </w:r>
      <w:r w:rsidR="00D64697">
        <w:rPr>
          <w:rFonts w:eastAsiaTheme="minorEastAsia"/>
          <w:sz w:val="24"/>
          <w:szCs w:val="24"/>
        </w:rPr>
        <w:t>as they allow individuals avoid</w:t>
      </w:r>
      <w:r w:rsidR="0074360D">
        <w:rPr>
          <w:rFonts w:eastAsiaTheme="minorEastAsia"/>
          <w:sz w:val="24"/>
          <w:szCs w:val="24"/>
        </w:rPr>
        <w:t xml:space="preserve"> the costs of being punished for not cooperating</w:t>
      </w:r>
      <w:r w:rsidR="00D64697">
        <w:rPr>
          <w:rFonts w:eastAsiaTheme="minorEastAsia"/>
          <w:sz w:val="24"/>
          <w:szCs w:val="24"/>
        </w:rPr>
        <w:t>.</w:t>
      </w:r>
      <w:r w:rsidR="00C4637A">
        <w:rPr>
          <w:rFonts w:eastAsiaTheme="minorEastAsia"/>
          <w:sz w:val="24"/>
          <w:szCs w:val="24"/>
        </w:rPr>
        <w:t xml:space="preserve"> </w:t>
      </w:r>
    </w:p>
    <w:p w14:paraId="32722117" w14:textId="0BD4A5CD" w:rsidR="00C83163" w:rsidRPr="00F77500" w:rsidRDefault="00C83163" w:rsidP="00C83163">
      <w:pPr>
        <w:spacing w:beforeLines="50" w:before="156" w:afterLines="50" w:after="156" w:line="360" w:lineRule="auto"/>
        <w:rPr>
          <w:rFonts w:eastAsiaTheme="minorEastAsia"/>
          <w:sz w:val="24"/>
          <w:szCs w:val="24"/>
        </w:rPr>
      </w:pPr>
      <w:r w:rsidRPr="00F77500">
        <w:rPr>
          <w:rFonts w:eastAsiaTheme="minorEastAsia"/>
          <w:sz w:val="24"/>
          <w:szCs w:val="24"/>
        </w:rPr>
        <w:t>“Gene-culture co-evolution” may not be an issue in our research</w:t>
      </w:r>
      <w:r w:rsidR="00FE75FB">
        <w:rPr>
          <w:rFonts w:eastAsiaTheme="minorEastAsia"/>
          <w:sz w:val="24"/>
          <w:szCs w:val="24"/>
        </w:rPr>
        <w:t xml:space="preserve"> though</w:t>
      </w:r>
      <w:r w:rsidRPr="00F77500">
        <w:rPr>
          <w:rFonts w:eastAsiaTheme="minorEastAsia"/>
          <w:sz w:val="24"/>
          <w:szCs w:val="24"/>
        </w:rPr>
        <w:t xml:space="preserve">. We test the effect of genetic distance in </w:t>
      </w:r>
      <w:r>
        <w:rPr>
          <w:rFonts w:eastAsiaTheme="minorEastAsia"/>
          <w:sz w:val="24"/>
          <w:szCs w:val="24"/>
        </w:rPr>
        <w:t xml:space="preserve">the </w:t>
      </w:r>
      <w:r w:rsidRPr="00F77500">
        <w:rPr>
          <w:rFonts w:eastAsiaTheme="minorEastAsia"/>
          <w:sz w:val="24"/>
          <w:szCs w:val="24"/>
        </w:rPr>
        <w:t xml:space="preserve">1980s on contemporary preference, </w:t>
      </w:r>
      <w:r>
        <w:rPr>
          <w:rFonts w:eastAsiaTheme="minorEastAsia"/>
          <w:sz w:val="24"/>
          <w:szCs w:val="24"/>
        </w:rPr>
        <w:t>which should not</w:t>
      </w:r>
      <w:r w:rsidRPr="00F77500">
        <w:rPr>
          <w:rFonts w:eastAsiaTheme="minorEastAsia"/>
          <w:sz w:val="24"/>
          <w:szCs w:val="24"/>
        </w:rPr>
        <w:t xml:space="preserve"> have </w:t>
      </w:r>
      <w:r w:rsidR="0067643F">
        <w:rPr>
          <w:rFonts w:eastAsiaTheme="minorEastAsia"/>
          <w:sz w:val="24"/>
          <w:szCs w:val="24"/>
        </w:rPr>
        <w:t>reverse causality issue</w:t>
      </w:r>
      <w:r w:rsidRPr="00F77500">
        <w:rPr>
          <w:rFonts w:eastAsiaTheme="minorEastAsia"/>
          <w:sz w:val="24"/>
          <w:szCs w:val="24"/>
        </w:rPr>
        <w:t xml:space="preserve">. However, Culture–gene co-evolutionary theory also argues that “cultural values have evolved, are adaptive and influence the social and physical environments under which genetic selection operates”. </w:t>
      </w:r>
      <w:r w:rsidR="00CF4017">
        <w:rPr>
          <w:rFonts w:eastAsiaTheme="minorEastAsia"/>
          <w:sz w:val="24"/>
          <w:szCs w:val="24"/>
        </w:rPr>
        <w:t xml:space="preserve">Social environment is </w:t>
      </w:r>
      <w:r w:rsidR="00543D0E">
        <w:rPr>
          <w:rFonts w:eastAsiaTheme="minorEastAsia"/>
          <w:sz w:val="24"/>
          <w:szCs w:val="24"/>
        </w:rPr>
        <w:t xml:space="preserve">already </w:t>
      </w:r>
      <w:r w:rsidR="00CF4017">
        <w:rPr>
          <w:rFonts w:eastAsiaTheme="minorEastAsia"/>
          <w:sz w:val="24"/>
          <w:szCs w:val="24"/>
        </w:rPr>
        <w:t>captured by t</w:t>
      </w:r>
      <w:r w:rsidR="00933BC5">
        <w:rPr>
          <w:rFonts w:eastAsiaTheme="minorEastAsia"/>
          <w:sz w:val="24"/>
          <w:szCs w:val="24"/>
        </w:rPr>
        <w:t xml:space="preserve">he above mentioned culture difference. </w:t>
      </w:r>
      <w:r w:rsidR="00A821FD">
        <w:rPr>
          <w:rFonts w:eastAsiaTheme="minorEastAsia"/>
          <w:sz w:val="24"/>
          <w:szCs w:val="24"/>
        </w:rPr>
        <w:t>A</w:t>
      </w:r>
      <w:r w:rsidR="00A821FD">
        <w:rPr>
          <w:rFonts w:eastAsiaTheme="minorEastAsia" w:hint="eastAsia"/>
          <w:sz w:val="24"/>
          <w:szCs w:val="24"/>
        </w:rPr>
        <w:t>s</w:t>
      </w:r>
      <w:r w:rsidR="00A821FD">
        <w:rPr>
          <w:rFonts w:eastAsiaTheme="minorEastAsia"/>
          <w:sz w:val="24"/>
          <w:szCs w:val="24"/>
        </w:rPr>
        <w:t xml:space="preserve"> far as we know</w:t>
      </w:r>
      <w:r w:rsidR="00E6163E">
        <w:rPr>
          <w:rFonts w:eastAsiaTheme="minorEastAsia"/>
          <w:sz w:val="24"/>
          <w:szCs w:val="24"/>
        </w:rPr>
        <w:t>,</w:t>
      </w:r>
      <w:r w:rsidR="00A821FD">
        <w:rPr>
          <w:rFonts w:eastAsiaTheme="minorEastAsia"/>
          <w:sz w:val="24"/>
          <w:szCs w:val="24"/>
        </w:rPr>
        <w:t xml:space="preserve"> </w:t>
      </w:r>
      <w:r w:rsidRPr="00A821FD">
        <w:rPr>
          <w:rFonts w:eastAsiaTheme="minorEastAsia"/>
          <w:sz w:val="24"/>
          <w:szCs w:val="24"/>
        </w:rPr>
        <w:t xml:space="preserve">there is currently no direct evidence or case </w:t>
      </w:r>
      <w:r w:rsidR="00B47B67">
        <w:rPr>
          <w:rFonts w:eastAsiaTheme="minorEastAsia" w:hint="eastAsia"/>
          <w:sz w:val="24"/>
          <w:szCs w:val="24"/>
        </w:rPr>
        <w:t>proving</w:t>
      </w:r>
      <w:r w:rsidR="00B47B67">
        <w:rPr>
          <w:rFonts w:eastAsiaTheme="minorEastAsia"/>
          <w:sz w:val="24"/>
          <w:szCs w:val="24"/>
        </w:rPr>
        <w:t xml:space="preserve"> </w:t>
      </w:r>
      <w:r w:rsidR="00B47B67">
        <w:rPr>
          <w:rFonts w:eastAsiaTheme="minorEastAsia" w:hint="eastAsia"/>
          <w:sz w:val="24"/>
          <w:szCs w:val="24"/>
        </w:rPr>
        <w:t>that</w:t>
      </w:r>
      <w:r w:rsidR="00B47B67">
        <w:rPr>
          <w:rFonts w:eastAsiaTheme="minorEastAsia"/>
          <w:sz w:val="24"/>
          <w:szCs w:val="24"/>
        </w:rPr>
        <w:t xml:space="preserve"> </w:t>
      </w:r>
      <w:r w:rsidR="00933BC5">
        <w:rPr>
          <w:rFonts w:eastAsiaTheme="minorEastAsia"/>
          <w:sz w:val="24"/>
          <w:szCs w:val="24"/>
        </w:rPr>
        <w:t xml:space="preserve">physical </w:t>
      </w:r>
      <w:r w:rsidRPr="00A821FD">
        <w:rPr>
          <w:rFonts w:eastAsiaTheme="minorEastAsia"/>
          <w:sz w:val="24"/>
          <w:szCs w:val="24"/>
        </w:rPr>
        <w:t>environment</w:t>
      </w:r>
      <w:r w:rsidR="00933BC5">
        <w:rPr>
          <w:rFonts w:eastAsiaTheme="minorEastAsia"/>
          <w:sz w:val="24"/>
          <w:szCs w:val="24"/>
        </w:rPr>
        <w:t>s</w:t>
      </w:r>
      <w:r w:rsidRPr="00A821FD">
        <w:rPr>
          <w:rFonts w:eastAsiaTheme="minorEastAsia"/>
          <w:sz w:val="24"/>
          <w:szCs w:val="24"/>
        </w:rPr>
        <w:t xml:space="preserve"> shape preference and gene simultaneously</w:t>
      </w:r>
      <w:r w:rsidR="00A821FD" w:rsidRPr="00A821FD">
        <w:rPr>
          <w:rFonts w:eastAsiaTheme="minorEastAsia"/>
          <w:sz w:val="24"/>
          <w:szCs w:val="24"/>
        </w:rPr>
        <w:t>.</w:t>
      </w:r>
      <w:r w:rsidR="00A821FD">
        <w:rPr>
          <w:rFonts w:eastAsiaTheme="minorEastAsia"/>
          <w:sz w:val="24"/>
          <w:szCs w:val="24"/>
        </w:rPr>
        <w:t xml:space="preserve"> In case that</w:t>
      </w:r>
      <w:r w:rsidR="00A821FD" w:rsidRPr="00F77500">
        <w:rPr>
          <w:rFonts w:eastAsiaTheme="minorEastAsia"/>
          <w:sz w:val="24"/>
          <w:szCs w:val="24"/>
        </w:rPr>
        <w:t xml:space="preserve"> </w:t>
      </w:r>
      <w:r w:rsidRPr="00F77500">
        <w:rPr>
          <w:rFonts w:eastAsiaTheme="minorEastAsia"/>
          <w:sz w:val="24"/>
          <w:szCs w:val="24"/>
        </w:rPr>
        <w:t>there i</w:t>
      </w:r>
      <w:r w:rsidR="00A821FD">
        <w:rPr>
          <w:rFonts w:eastAsiaTheme="minorEastAsia"/>
          <w:sz w:val="24"/>
          <w:szCs w:val="24"/>
        </w:rPr>
        <w:t xml:space="preserve">s an </w:t>
      </w:r>
      <w:r w:rsidR="00933BC5">
        <w:rPr>
          <w:rFonts w:eastAsiaTheme="minorEastAsia"/>
          <w:sz w:val="24"/>
          <w:szCs w:val="24"/>
        </w:rPr>
        <w:t xml:space="preserve">unknown physical </w:t>
      </w:r>
      <w:r w:rsidRPr="00F77500">
        <w:rPr>
          <w:rFonts w:eastAsiaTheme="minorEastAsia"/>
          <w:sz w:val="24"/>
          <w:szCs w:val="24"/>
        </w:rPr>
        <w:lastRenderedPageBreak/>
        <w:t>environment</w:t>
      </w:r>
      <w:r w:rsidR="00FE75FB">
        <w:rPr>
          <w:rFonts w:eastAsiaTheme="minorEastAsia"/>
          <w:sz w:val="24"/>
          <w:szCs w:val="24"/>
        </w:rPr>
        <w:t xml:space="preserve"> that</w:t>
      </w:r>
      <w:r w:rsidRPr="00F77500">
        <w:rPr>
          <w:rFonts w:eastAsiaTheme="minorEastAsia"/>
          <w:sz w:val="24"/>
          <w:szCs w:val="24"/>
        </w:rPr>
        <w:t xml:space="preserve"> may shape people’s preference and gene</w:t>
      </w:r>
      <w:r w:rsidR="00933BC5">
        <w:rPr>
          <w:rFonts w:eastAsiaTheme="minorEastAsia"/>
          <w:sz w:val="24"/>
          <w:szCs w:val="24"/>
        </w:rPr>
        <w:t xml:space="preserve"> at the same time</w:t>
      </w:r>
      <w:r w:rsidRPr="00F77500">
        <w:rPr>
          <w:rFonts w:eastAsiaTheme="minorEastAsia"/>
          <w:sz w:val="24"/>
          <w:szCs w:val="24"/>
        </w:rPr>
        <w:t xml:space="preserve">, we will generally control for difference in </w:t>
      </w:r>
      <w:r w:rsidR="00933BC5">
        <w:rPr>
          <w:rFonts w:eastAsiaTheme="minorEastAsia"/>
          <w:sz w:val="24"/>
          <w:szCs w:val="24"/>
        </w:rPr>
        <w:t xml:space="preserve">physical </w:t>
      </w:r>
      <w:r w:rsidRPr="00F77500">
        <w:rPr>
          <w:rFonts w:eastAsiaTheme="minorEastAsia"/>
          <w:sz w:val="24"/>
          <w:szCs w:val="24"/>
        </w:rPr>
        <w:t>environment</w:t>
      </w:r>
      <w:r>
        <w:rPr>
          <w:rFonts w:eastAsiaTheme="minorEastAsia"/>
          <w:sz w:val="24"/>
          <w:szCs w:val="24"/>
        </w:rPr>
        <w:t>.</w:t>
      </w:r>
    </w:p>
    <w:p w14:paraId="307756DA" w14:textId="561EBE74" w:rsidR="006679B8" w:rsidRDefault="00C83163" w:rsidP="00EF6440">
      <w:pPr>
        <w:spacing w:beforeLines="50" w:before="156" w:afterLines="50" w:after="156" w:line="360" w:lineRule="auto"/>
        <w:rPr>
          <w:sz w:val="24"/>
          <w:szCs w:val="24"/>
        </w:rPr>
      </w:pPr>
      <w:r w:rsidRPr="00F77500">
        <w:rPr>
          <w:rFonts w:eastAsiaTheme="minorEastAsia"/>
          <w:sz w:val="24"/>
          <w:szCs w:val="24"/>
        </w:rPr>
        <w:t xml:space="preserve">Our first measure of </w:t>
      </w:r>
      <w:r w:rsidR="00BD0BA8">
        <w:rPr>
          <w:rFonts w:eastAsiaTheme="minorEastAsia"/>
          <w:sz w:val="24"/>
          <w:szCs w:val="24"/>
        </w:rPr>
        <w:t xml:space="preserve">physical </w:t>
      </w:r>
      <w:r w:rsidRPr="00F77500">
        <w:rPr>
          <w:rFonts w:eastAsiaTheme="minorEastAsia"/>
          <w:sz w:val="24"/>
          <w:szCs w:val="24"/>
        </w:rPr>
        <w:t xml:space="preserve">environment difference is climate difference. Climate difference is defined by a dummy variable </w:t>
      </w:r>
      <w:r w:rsidRPr="00F77500">
        <w:rPr>
          <w:sz w:val="24"/>
          <w:szCs w:val="24"/>
        </w:rPr>
        <w:t>indicat</w:t>
      </w:r>
      <w:r w:rsidR="004E1791">
        <w:rPr>
          <w:sz w:val="24"/>
          <w:szCs w:val="24"/>
        </w:rPr>
        <w:t>ing</w:t>
      </w:r>
      <w:r w:rsidRPr="00F77500">
        <w:rPr>
          <w:sz w:val="24"/>
          <w:szCs w:val="24"/>
        </w:rPr>
        <w:t xml:space="preserve"> whether city i and j are in the same climate zone. Our second measure of </w:t>
      </w:r>
      <w:r w:rsidR="00BD0BA8">
        <w:rPr>
          <w:sz w:val="24"/>
          <w:szCs w:val="24"/>
        </w:rPr>
        <w:t xml:space="preserve">physical </w:t>
      </w:r>
      <w:r w:rsidRPr="00F77500">
        <w:rPr>
          <w:sz w:val="24"/>
          <w:szCs w:val="24"/>
        </w:rPr>
        <w:t>environment is based on Hu Line. It is an imaginary line that divides China into two equal parts with striking</w:t>
      </w:r>
      <w:r>
        <w:rPr>
          <w:sz w:val="24"/>
          <w:szCs w:val="24"/>
        </w:rPr>
        <w:t>ly</w:t>
      </w:r>
      <w:r w:rsidRPr="00F77500">
        <w:rPr>
          <w:sz w:val="24"/>
          <w:szCs w:val="24"/>
        </w:rPr>
        <w:t xml:space="preserve"> different characteristics. China’s natural landscape, climate, </w:t>
      </w:r>
      <w:hyperlink r:id="rId7" w:history="1">
        <w:r w:rsidRPr="00F77500">
          <w:rPr>
            <w:sz w:val="24"/>
            <w:szCs w:val="24"/>
          </w:rPr>
          <w:t>topography</w:t>
        </w:r>
      </w:hyperlink>
      <w:r w:rsidRPr="00F77500">
        <w:rPr>
          <w:sz w:val="24"/>
          <w:szCs w:val="24"/>
        </w:rPr>
        <w:t xml:space="preserve"> and culture splits along the Hu Line. Areas to the west are more mountainous, semiarid and colder while areas to the east are flatter, more humid and warmer. Grazing is more widespread in the west, while farming is more common in the east. Hu Line can generally capture the environment difference as well as culture difference in China. In our </w:t>
      </w:r>
      <w:r w:rsidR="004E1791">
        <w:rPr>
          <w:sz w:val="24"/>
          <w:szCs w:val="24"/>
        </w:rPr>
        <w:t>analysis, we include</w:t>
      </w:r>
      <w:r w:rsidRPr="00F77500">
        <w:rPr>
          <w:sz w:val="24"/>
          <w:szCs w:val="24"/>
        </w:rPr>
        <w:t xml:space="preserve"> a dummy variable indicat</w:t>
      </w:r>
      <w:r w:rsidR="004E1791">
        <w:rPr>
          <w:sz w:val="24"/>
          <w:szCs w:val="24"/>
        </w:rPr>
        <w:t>ing</w:t>
      </w:r>
      <w:r w:rsidRPr="00F77500">
        <w:rPr>
          <w:sz w:val="24"/>
          <w:szCs w:val="24"/>
        </w:rPr>
        <w:t xml:space="preserve"> whether city i and j</w:t>
      </w:r>
      <w:r w:rsidR="004E1791">
        <w:rPr>
          <w:sz w:val="24"/>
          <w:szCs w:val="24"/>
        </w:rPr>
        <w:t xml:space="preserve"> are</w:t>
      </w:r>
      <w:r w:rsidRPr="00F77500">
        <w:rPr>
          <w:sz w:val="24"/>
          <w:szCs w:val="24"/>
        </w:rPr>
        <w:t xml:space="preserve"> </w:t>
      </w:r>
      <w:r w:rsidR="004E1791">
        <w:rPr>
          <w:sz w:val="24"/>
          <w:szCs w:val="24"/>
        </w:rPr>
        <w:t>on</w:t>
      </w:r>
      <w:r w:rsidRPr="00F77500">
        <w:rPr>
          <w:sz w:val="24"/>
          <w:szCs w:val="24"/>
        </w:rPr>
        <w:t xml:space="preserve"> the same side of Hu Line. Besides, the above mentioned geographic distance can also capture the </w:t>
      </w:r>
      <w:r w:rsidR="000A2937">
        <w:rPr>
          <w:sz w:val="24"/>
          <w:szCs w:val="24"/>
        </w:rPr>
        <w:t xml:space="preserve">physical </w:t>
      </w:r>
      <w:r w:rsidRPr="00F77500">
        <w:rPr>
          <w:sz w:val="24"/>
          <w:szCs w:val="24"/>
        </w:rPr>
        <w:t>environment difference.</w:t>
      </w:r>
    </w:p>
    <w:p w14:paraId="747D3A42" w14:textId="77777777" w:rsidR="00C92AD8" w:rsidRPr="00C83163" w:rsidRDefault="00C92AD8" w:rsidP="00EF6440">
      <w:pPr>
        <w:spacing w:beforeLines="50" w:before="156" w:afterLines="50" w:after="156" w:line="360" w:lineRule="auto"/>
        <w:rPr>
          <w:sz w:val="24"/>
          <w:szCs w:val="24"/>
        </w:rPr>
      </w:pPr>
    </w:p>
    <w:p w14:paraId="608F65DF" w14:textId="699030D5" w:rsidR="00D628B3" w:rsidRPr="00F77500" w:rsidRDefault="00DF2297" w:rsidP="00EF6440">
      <w:pPr>
        <w:spacing w:beforeLines="50" w:before="156" w:afterLines="50" w:after="156" w:line="360" w:lineRule="auto"/>
        <w:rPr>
          <w:b/>
          <w:sz w:val="24"/>
          <w:szCs w:val="24"/>
        </w:rPr>
      </w:pPr>
      <w:r>
        <w:rPr>
          <w:b/>
          <w:sz w:val="24"/>
          <w:szCs w:val="24"/>
        </w:rPr>
        <w:t xml:space="preserve">4. </w:t>
      </w:r>
      <w:r w:rsidR="00D628B3" w:rsidRPr="00F77500">
        <w:rPr>
          <w:b/>
          <w:sz w:val="24"/>
          <w:szCs w:val="24"/>
        </w:rPr>
        <w:t>Empirical results</w:t>
      </w:r>
    </w:p>
    <w:p w14:paraId="78441325" w14:textId="4FB9BE82" w:rsidR="008C511E" w:rsidRPr="00FC189B" w:rsidRDefault="00DF2297" w:rsidP="00EF6440">
      <w:pPr>
        <w:spacing w:beforeLines="50" w:before="156" w:afterLines="50" w:after="156" w:line="360" w:lineRule="auto"/>
        <w:rPr>
          <w:i/>
          <w:sz w:val="24"/>
          <w:szCs w:val="24"/>
        </w:rPr>
      </w:pPr>
      <w:r w:rsidRPr="00FC189B">
        <w:rPr>
          <w:i/>
          <w:sz w:val="24"/>
          <w:szCs w:val="24"/>
        </w:rPr>
        <w:t>4.1</w:t>
      </w:r>
      <w:r w:rsidR="000B1B76" w:rsidRPr="00FC189B">
        <w:rPr>
          <w:i/>
          <w:sz w:val="24"/>
          <w:szCs w:val="24"/>
        </w:rPr>
        <w:t>.</w:t>
      </w:r>
      <w:r w:rsidRPr="00FC189B">
        <w:rPr>
          <w:i/>
          <w:sz w:val="24"/>
          <w:szCs w:val="24"/>
        </w:rPr>
        <w:t xml:space="preserve"> </w:t>
      </w:r>
      <w:r w:rsidR="00F20EA4" w:rsidRPr="00FC189B">
        <w:rPr>
          <w:i/>
          <w:sz w:val="24"/>
          <w:szCs w:val="24"/>
        </w:rPr>
        <w:t>Descriptive analysis</w:t>
      </w:r>
    </w:p>
    <w:p w14:paraId="669F6B4C" w14:textId="425693A8" w:rsidR="008C511E" w:rsidRDefault="008C511E" w:rsidP="00EF6440">
      <w:pPr>
        <w:spacing w:beforeLines="50" w:before="156" w:afterLines="50" w:after="156" w:line="360" w:lineRule="auto"/>
        <w:rPr>
          <w:sz w:val="24"/>
          <w:szCs w:val="24"/>
        </w:rPr>
      </w:pPr>
      <w:r w:rsidRPr="00F77500">
        <w:rPr>
          <w:sz w:val="24"/>
          <w:szCs w:val="24"/>
        </w:rPr>
        <w:t xml:space="preserve">We start our analysis by presenting </w:t>
      </w:r>
      <w:del w:id="441" w:author="Wang Ling" w:date="2018-11-21T10:29:00Z">
        <w:r w:rsidRPr="00F77500" w:rsidDel="0004102A">
          <w:rPr>
            <w:sz w:val="24"/>
            <w:szCs w:val="24"/>
          </w:rPr>
          <w:delText xml:space="preserve">a </w:delText>
        </w:r>
      </w:del>
      <w:ins w:id="442" w:author="Wang Ling" w:date="2018-11-21T10:29:00Z">
        <w:r w:rsidR="0004102A">
          <w:rPr>
            <w:sz w:val="24"/>
            <w:szCs w:val="24"/>
          </w:rPr>
          <w:t>the</w:t>
        </w:r>
        <w:r w:rsidR="0004102A" w:rsidRPr="00F77500">
          <w:rPr>
            <w:sz w:val="24"/>
            <w:szCs w:val="24"/>
          </w:rPr>
          <w:t xml:space="preserve"> </w:t>
        </w:r>
      </w:ins>
      <w:r w:rsidRPr="00F77500">
        <w:rPr>
          <w:sz w:val="24"/>
          <w:szCs w:val="24"/>
        </w:rPr>
        <w:t xml:space="preserve">general pattern between genetic distance and differences in preference or behavior. We test the general pattern in a larger sample with data from </w:t>
      </w:r>
      <w:r w:rsidR="002F6D16" w:rsidRPr="00EC14EB">
        <w:rPr>
          <w:sz w:val="24"/>
          <w:szCs w:val="24"/>
        </w:rPr>
        <w:t>China City Statistical Yearbook</w:t>
      </w:r>
      <w:r w:rsidR="002F6D16">
        <w:rPr>
          <w:sz w:val="24"/>
          <w:szCs w:val="24"/>
        </w:rPr>
        <w:t xml:space="preserve"> 2011</w:t>
      </w:r>
      <w:r w:rsidRPr="00F77500">
        <w:rPr>
          <w:sz w:val="24"/>
          <w:szCs w:val="24"/>
        </w:rPr>
        <w:t>. The observations are divided into 50 percentiles according to genetic distance. For each percentile, we compute the mean value of genetic distance and outcome variables for drawing the scatter plots</w:t>
      </w:r>
      <w:r w:rsidR="00EF6516">
        <w:rPr>
          <w:sz w:val="24"/>
          <w:szCs w:val="24"/>
        </w:rPr>
        <w:t xml:space="preserve"> in figures 1-</w:t>
      </w:r>
      <w:r w:rsidR="00816FAB">
        <w:rPr>
          <w:sz w:val="24"/>
          <w:szCs w:val="24"/>
        </w:rPr>
        <w:t>3</w:t>
      </w:r>
      <w:r w:rsidR="00816FAB" w:rsidRPr="00F77500">
        <w:rPr>
          <w:sz w:val="24"/>
          <w:szCs w:val="24"/>
        </w:rPr>
        <w:t>.</w:t>
      </w:r>
      <w:r w:rsidRPr="00F77500">
        <w:rPr>
          <w:sz w:val="24"/>
          <w:szCs w:val="24"/>
        </w:rPr>
        <w:t xml:space="preserve"> Fig 1 presents the relationship between genetic distance and differences in </w:t>
      </w:r>
      <w:r w:rsidR="00B47B67">
        <w:rPr>
          <w:sz w:val="24"/>
          <w:szCs w:val="24"/>
        </w:rPr>
        <w:t xml:space="preserve">private sector development </w:t>
      </w:r>
      <w:r w:rsidRPr="00F77500">
        <w:rPr>
          <w:sz w:val="24"/>
          <w:szCs w:val="24"/>
        </w:rPr>
        <w:t xml:space="preserve">among cities. It shows that genetic distance and </w:t>
      </w:r>
      <w:r w:rsidR="00E6163E">
        <w:rPr>
          <w:sz w:val="24"/>
          <w:szCs w:val="24"/>
        </w:rPr>
        <w:t>difference in private sector</w:t>
      </w:r>
      <w:r w:rsidRPr="00F77500">
        <w:rPr>
          <w:sz w:val="24"/>
          <w:szCs w:val="24"/>
        </w:rPr>
        <w:t xml:space="preserve"> are positive</w:t>
      </w:r>
      <w:r w:rsidR="005F58FB">
        <w:rPr>
          <w:sz w:val="24"/>
          <w:szCs w:val="24"/>
        </w:rPr>
        <w:t>ly</w:t>
      </w:r>
      <w:r w:rsidRPr="00F77500">
        <w:rPr>
          <w:sz w:val="24"/>
          <w:szCs w:val="24"/>
        </w:rPr>
        <w:t xml:space="preserve"> correlated. Fig 2 also displays a positive relationship between genetic distance and differences in saving behavior. Fig 3 presents the relationship between genetic distance and difference in divorce rate while divorce rate is a measure of individualism </w:t>
      </w:r>
      <w:r w:rsidR="000F4D32">
        <w:rPr>
          <w:sz w:val="24"/>
          <w:szCs w:val="24"/>
        </w:rPr>
        <w:fldChar w:fldCharType="begin"/>
      </w:r>
      <w:r w:rsidR="000F4D32">
        <w:rPr>
          <w:sz w:val="24"/>
          <w:szCs w:val="24"/>
        </w:rPr>
        <w:instrText xml:space="preserve"> ADDIN EN.CITE &lt;EndNote&gt;&lt;Cite&gt;&lt;Author&gt;Lester&lt;/Author&gt;&lt;Year&gt;1995&lt;/Year&gt;&lt;RecNum&gt;1882&lt;/RecNum&gt;&lt;DisplayText&gt;(Lester, 1995)&lt;/DisplayText&gt;&lt;record&gt;&lt;rec-number&gt;1882&lt;/rec-number&gt;&lt;foreign-keys&gt;&lt;key app="EN" db-id="5av2ar2d802ax6earv6xaswcrwtpwerr9rrw"&gt;1882&lt;/key&gt;&lt;/foreign-keys&gt;&lt;ref-type name="Journal Article"&gt;17&lt;/ref-type&gt;&lt;contributors&gt;&lt;authors&gt;&lt;author&gt;Lester, David&lt;/author&gt;&lt;/authors&gt;&lt;/contributors&gt;&lt;titles&gt;&lt;title&gt;Individualism and divorce&lt;/title&gt;&lt;secondary-title&gt;Psychological Reports&lt;/secondary-title&gt;&lt;/titles&gt;&lt;periodical&gt;&lt;full-title&gt;Psychological Reports&lt;/full-title&gt;&lt;/periodical&gt;&lt;pages&gt;258-258&lt;/pages&gt;&lt;volume&gt;76&lt;/volume&gt;&lt;number&gt;1&lt;/number&gt;&lt;dates&gt;&lt;year&gt;1995&lt;/year&gt;&lt;/dates&gt;&lt;isbn&gt;0033-2941&lt;/isbn&gt;&lt;urls&gt;&lt;/urls&gt;&lt;/record&gt;&lt;/Cite&gt;&lt;/EndNote&gt;</w:instrText>
      </w:r>
      <w:r w:rsidR="000F4D32">
        <w:rPr>
          <w:sz w:val="24"/>
          <w:szCs w:val="24"/>
        </w:rPr>
        <w:fldChar w:fldCharType="separate"/>
      </w:r>
      <w:r w:rsidR="000F4D32">
        <w:rPr>
          <w:noProof/>
          <w:sz w:val="24"/>
          <w:szCs w:val="24"/>
        </w:rPr>
        <w:t>(</w:t>
      </w:r>
      <w:hyperlink w:anchor="_ENREF_39" w:tooltip="Lester, 1995 #1882" w:history="1">
        <w:r w:rsidR="006158A2">
          <w:rPr>
            <w:noProof/>
            <w:sz w:val="24"/>
            <w:szCs w:val="24"/>
          </w:rPr>
          <w:t>Lester, 1995</w:t>
        </w:r>
      </w:hyperlink>
      <w:r w:rsidR="000F4D32">
        <w:rPr>
          <w:noProof/>
          <w:sz w:val="24"/>
          <w:szCs w:val="24"/>
        </w:rPr>
        <w:t>)</w:t>
      </w:r>
      <w:r w:rsidR="000F4D32">
        <w:rPr>
          <w:sz w:val="24"/>
          <w:szCs w:val="24"/>
        </w:rPr>
        <w:fldChar w:fldCharType="end"/>
      </w:r>
      <w:r w:rsidRPr="00F77500">
        <w:rPr>
          <w:sz w:val="24"/>
          <w:szCs w:val="24"/>
        </w:rPr>
        <w:t xml:space="preserve">. The three scatter plots provide preliminary </w:t>
      </w:r>
      <w:r w:rsidRPr="00F77500">
        <w:rPr>
          <w:sz w:val="24"/>
          <w:szCs w:val="24"/>
        </w:rPr>
        <w:lastRenderedPageBreak/>
        <w:t xml:space="preserve">evidence that genetic distance may explain the variation in </w:t>
      </w:r>
      <w:del w:id="443" w:author="Wang Ling" w:date="2018-11-20T10:02:00Z">
        <w:r w:rsidRPr="00F77500" w:rsidDel="00196916">
          <w:rPr>
            <w:sz w:val="24"/>
            <w:szCs w:val="24"/>
          </w:rPr>
          <w:delText>economic preference</w:delText>
        </w:r>
      </w:del>
      <w:ins w:id="444" w:author="Wang Ling" w:date="2018-11-20T10:02:00Z">
        <w:r w:rsidR="00196916">
          <w:rPr>
            <w:sz w:val="24"/>
            <w:szCs w:val="24"/>
          </w:rPr>
          <w:t>preference</w:t>
        </w:r>
      </w:ins>
      <w:r w:rsidRPr="00F77500">
        <w:rPr>
          <w:sz w:val="24"/>
          <w:szCs w:val="24"/>
        </w:rPr>
        <w:t xml:space="preserve">s and behaviors among regions. </w:t>
      </w:r>
    </w:p>
    <w:p w14:paraId="01F85A92" w14:textId="1F38DF4D" w:rsidR="0023068A" w:rsidRDefault="0023068A" w:rsidP="0023068A">
      <w:pPr>
        <w:spacing w:beforeLines="50" w:before="156" w:afterLines="50" w:after="156" w:line="360" w:lineRule="auto"/>
        <w:jc w:val="center"/>
        <w:rPr>
          <w:sz w:val="23"/>
          <w:szCs w:val="23"/>
        </w:rPr>
      </w:pPr>
      <w:r>
        <w:rPr>
          <w:sz w:val="23"/>
          <w:szCs w:val="23"/>
        </w:rPr>
        <w:t>[Insert Figure 1 here]</w:t>
      </w:r>
    </w:p>
    <w:p w14:paraId="2CC62543" w14:textId="1A2FDA17" w:rsidR="0023068A" w:rsidRPr="00F77500" w:rsidRDefault="0023068A" w:rsidP="0023068A">
      <w:pPr>
        <w:spacing w:beforeLines="50" w:before="156" w:afterLines="50" w:after="156" w:line="360" w:lineRule="auto"/>
        <w:jc w:val="center"/>
        <w:rPr>
          <w:sz w:val="24"/>
          <w:szCs w:val="24"/>
        </w:rPr>
      </w:pPr>
      <w:r>
        <w:rPr>
          <w:sz w:val="23"/>
          <w:szCs w:val="23"/>
        </w:rPr>
        <w:t>[Insert Figure 2 here]</w:t>
      </w:r>
    </w:p>
    <w:p w14:paraId="65D96189" w14:textId="7E679A9B" w:rsidR="0023068A" w:rsidRPr="00F77500" w:rsidRDefault="0023068A" w:rsidP="0023068A">
      <w:pPr>
        <w:spacing w:beforeLines="50" w:before="156" w:afterLines="50" w:after="156" w:line="360" w:lineRule="auto"/>
        <w:jc w:val="center"/>
        <w:rPr>
          <w:sz w:val="24"/>
          <w:szCs w:val="24"/>
        </w:rPr>
      </w:pPr>
      <w:r>
        <w:rPr>
          <w:sz w:val="23"/>
          <w:szCs w:val="23"/>
        </w:rPr>
        <w:t>[Insert Figure 3 here]</w:t>
      </w:r>
    </w:p>
    <w:p w14:paraId="6182461C" w14:textId="45A26AB4" w:rsidR="00C83163" w:rsidRPr="00FC189B" w:rsidRDefault="00DF2297" w:rsidP="00EF6440">
      <w:pPr>
        <w:spacing w:beforeLines="50" w:before="156" w:afterLines="50" w:after="156" w:line="360" w:lineRule="auto"/>
        <w:rPr>
          <w:i/>
          <w:sz w:val="24"/>
          <w:szCs w:val="24"/>
        </w:rPr>
      </w:pPr>
      <w:r w:rsidRPr="00FC189B">
        <w:rPr>
          <w:i/>
          <w:sz w:val="24"/>
          <w:szCs w:val="24"/>
        </w:rPr>
        <w:t>4.2</w:t>
      </w:r>
      <w:r w:rsidR="000B1B76" w:rsidRPr="00FC189B">
        <w:rPr>
          <w:i/>
          <w:sz w:val="24"/>
          <w:szCs w:val="24"/>
        </w:rPr>
        <w:t>.</w:t>
      </w:r>
      <w:r w:rsidRPr="00FC189B">
        <w:rPr>
          <w:i/>
          <w:sz w:val="24"/>
          <w:szCs w:val="24"/>
        </w:rPr>
        <w:t xml:space="preserve"> </w:t>
      </w:r>
      <w:r w:rsidR="00C83163" w:rsidRPr="00FC189B">
        <w:rPr>
          <w:i/>
          <w:sz w:val="24"/>
          <w:szCs w:val="24"/>
        </w:rPr>
        <w:t xml:space="preserve">Genetic distance and </w:t>
      </w:r>
      <w:del w:id="445" w:author="Wang Ling" w:date="2018-11-20T10:02:00Z">
        <w:r w:rsidR="00C83163" w:rsidRPr="00FC189B" w:rsidDel="00196916">
          <w:rPr>
            <w:i/>
            <w:sz w:val="24"/>
            <w:szCs w:val="24"/>
          </w:rPr>
          <w:delText>economic preference</w:delText>
        </w:r>
      </w:del>
      <w:ins w:id="446" w:author="Wang Ling" w:date="2018-11-20T10:02:00Z">
        <w:r w:rsidR="00196916">
          <w:rPr>
            <w:i/>
            <w:sz w:val="24"/>
            <w:szCs w:val="24"/>
          </w:rPr>
          <w:t>preference</w:t>
        </w:r>
      </w:ins>
      <w:r w:rsidR="00C83163" w:rsidRPr="00FC189B">
        <w:rPr>
          <w:i/>
          <w:sz w:val="24"/>
          <w:szCs w:val="24"/>
        </w:rPr>
        <w:t xml:space="preserve"> differences </w:t>
      </w:r>
    </w:p>
    <w:p w14:paraId="0CE4425E" w14:textId="02E45C94" w:rsidR="008C511E" w:rsidRPr="00F77500" w:rsidRDefault="008C511E" w:rsidP="00EF6440">
      <w:pPr>
        <w:spacing w:beforeLines="50" w:before="156" w:afterLines="50" w:after="156" w:line="360" w:lineRule="auto"/>
        <w:rPr>
          <w:sz w:val="24"/>
          <w:szCs w:val="24"/>
        </w:rPr>
      </w:pPr>
      <w:r w:rsidRPr="00F77500">
        <w:rPr>
          <w:sz w:val="24"/>
          <w:szCs w:val="24"/>
        </w:rPr>
        <w:t xml:space="preserve">Although data from </w:t>
      </w:r>
      <w:r w:rsidR="00EC14EB" w:rsidRPr="00EC14EB">
        <w:rPr>
          <w:sz w:val="24"/>
          <w:szCs w:val="24"/>
        </w:rPr>
        <w:t>China City Statistical Yearbook</w:t>
      </w:r>
      <w:r w:rsidR="00EC14EB">
        <w:rPr>
          <w:sz w:val="24"/>
          <w:szCs w:val="24"/>
        </w:rPr>
        <w:t xml:space="preserve"> 2011</w:t>
      </w:r>
      <w:r w:rsidR="00EC14EB" w:rsidRPr="00EC14EB">
        <w:rPr>
          <w:sz w:val="24"/>
          <w:szCs w:val="24"/>
        </w:rPr>
        <w:t xml:space="preserve"> </w:t>
      </w:r>
      <w:r w:rsidR="00EC14EB" w:rsidRPr="00F77500">
        <w:rPr>
          <w:sz w:val="24"/>
          <w:szCs w:val="24"/>
        </w:rPr>
        <w:t>can</w:t>
      </w:r>
      <w:r w:rsidRPr="00F77500">
        <w:rPr>
          <w:sz w:val="24"/>
          <w:szCs w:val="24"/>
        </w:rPr>
        <w:t xml:space="preserve"> cover most cities in China, it has limited number of measures of </w:t>
      </w:r>
      <w:del w:id="447" w:author="Wang Ling" w:date="2018-11-20T10:02:00Z">
        <w:r w:rsidRPr="00F77500" w:rsidDel="00196916">
          <w:rPr>
            <w:sz w:val="24"/>
            <w:szCs w:val="24"/>
          </w:rPr>
          <w:delText>economic preference</w:delText>
        </w:r>
      </w:del>
      <w:ins w:id="448" w:author="Wang Ling" w:date="2018-11-20T10:02:00Z">
        <w:r w:rsidR="00196916">
          <w:rPr>
            <w:sz w:val="24"/>
            <w:szCs w:val="24"/>
          </w:rPr>
          <w:t>preference</w:t>
        </w:r>
      </w:ins>
      <w:r w:rsidRPr="00F77500">
        <w:rPr>
          <w:sz w:val="24"/>
          <w:szCs w:val="24"/>
        </w:rPr>
        <w:t xml:space="preserve">s and behaviors. </w:t>
      </w:r>
      <w:r w:rsidR="00B16507">
        <w:rPr>
          <w:sz w:val="24"/>
          <w:szCs w:val="24"/>
        </w:rPr>
        <w:t>Moreover</w:t>
      </w:r>
      <w:r w:rsidRPr="00F77500">
        <w:rPr>
          <w:sz w:val="24"/>
          <w:szCs w:val="24"/>
        </w:rPr>
        <w:t>, it cannot identify the local people</w:t>
      </w:r>
      <w:r w:rsidR="000802E4">
        <w:rPr>
          <w:sz w:val="24"/>
          <w:szCs w:val="24"/>
        </w:rPr>
        <w:t>.</w:t>
      </w:r>
      <w:r w:rsidRPr="00F77500">
        <w:rPr>
          <w:sz w:val="24"/>
          <w:szCs w:val="24"/>
        </w:rPr>
        <w:t xml:space="preserve"> To address this concern, we conduct our main analysis with data from CFPS. </w:t>
      </w:r>
    </w:p>
    <w:p w14:paraId="156B4A82" w14:textId="46A1557C" w:rsidR="008C511E" w:rsidDel="00C3269B" w:rsidRDefault="00C3269B">
      <w:pPr>
        <w:spacing w:beforeLines="50" w:before="156" w:afterLines="50" w:after="156" w:line="360" w:lineRule="auto"/>
        <w:rPr>
          <w:del w:id="449" w:author="Wang Ling" w:date="2018-11-20T19:35:00Z"/>
          <w:sz w:val="24"/>
          <w:szCs w:val="24"/>
        </w:rPr>
      </w:pPr>
      <w:ins w:id="450" w:author="Wang Ling" w:date="2018-11-20T19:30:00Z">
        <w:r>
          <w:rPr>
            <w:sz w:val="24"/>
            <w:szCs w:val="24"/>
          </w:rPr>
          <w:t>The regression results for the relationships between genetic distance a</w:t>
        </w:r>
      </w:ins>
      <w:ins w:id="451" w:author="Wang Ling" w:date="2018-11-20T19:31:00Z">
        <w:r>
          <w:rPr>
            <w:sz w:val="24"/>
            <w:szCs w:val="24"/>
          </w:rPr>
          <w:t xml:space="preserve">nd preference differences are presented in </w:t>
        </w:r>
      </w:ins>
      <w:r w:rsidR="008A697F">
        <w:rPr>
          <w:sz w:val="24"/>
          <w:szCs w:val="24"/>
        </w:rPr>
        <w:t>Table 3</w:t>
      </w:r>
      <w:del w:id="452" w:author="Wang Ling" w:date="2018-11-20T19:31:00Z">
        <w:r w:rsidR="008A697F" w:rsidDel="00C3269B">
          <w:rPr>
            <w:sz w:val="24"/>
            <w:szCs w:val="24"/>
          </w:rPr>
          <w:delText xml:space="preserve"> reports </w:delText>
        </w:r>
      </w:del>
      <w:del w:id="453" w:author="Wang Ling" w:date="2018-11-20T19:21:00Z">
        <w:r w:rsidR="008A697F" w:rsidDel="00096175">
          <w:rPr>
            <w:sz w:val="24"/>
            <w:szCs w:val="24"/>
          </w:rPr>
          <w:delText>the results</w:delText>
        </w:r>
      </w:del>
      <w:del w:id="454" w:author="Wang Ling" w:date="2018-11-20T19:31:00Z">
        <w:r w:rsidR="008A697F" w:rsidDel="00C3269B">
          <w:rPr>
            <w:sz w:val="24"/>
            <w:szCs w:val="24"/>
          </w:rPr>
          <w:delText>,</w:delText>
        </w:r>
      </w:del>
      <w:ins w:id="455" w:author="Wang Ling" w:date="2018-11-20T19:31:00Z">
        <w:r>
          <w:rPr>
            <w:sz w:val="24"/>
            <w:szCs w:val="24"/>
          </w:rPr>
          <w:t>.</w:t>
        </w:r>
      </w:ins>
      <w:r w:rsidR="008A697F">
        <w:rPr>
          <w:sz w:val="24"/>
          <w:szCs w:val="24"/>
        </w:rPr>
        <w:t xml:space="preserve"> </w:t>
      </w:r>
      <w:del w:id="456" w:author="Wang Ling" w:date="2018-11-20T19:31:00Z">
        <w:r w:rsidR="008A697F" w:rsidDel="00C3269B">
          <w:rPr>
            <w:sz w:val="24"/>
            <w:szCs w:val="24"/>
          </w:rPr>
          <w:delText xml:space="preserve">all </w:delText>
        </w:r>
      </w:del>
      <w:ins w:id="457" w:author="Wang Ling" w:date="2018-11-20T19:31:00Z">
        <w:r>
          <w:rPr>
            <w:sz w:val="24"/>
            <w:szCs w:val="24"/>
          </w:rPr>
          <w:t>T</w:t>
        </w:r>
      </w:ins>
      <w:del w:id="458" w:author="Wang Ling" w:date="2018-11-20T19:31:00Z">
        <w:r w:rsidR="008A697F" w:rsidDel="00C3269B">
          <w:rPr>
            <w:sz w:val="24"/>
            <w:szCs w:val="24"/>
          </w:rPr>
          <w:delText>t</w:delText>
        </w:r>
      </w:del>
      <w:r w:rsidR="008A697F">
        <w:rPr>
          <w:sz w:val="24"/>
          <w:szCs w:val="24"/>
        </w:rPr>
        <w:t xml:space="preserve">he regressions have </w:t>
      </w:r>
      <w:r w:rsidR="008A697F" w:rsidRPr="00F77500">
        <w:rPr>
          <w:sz w:val="24"/>
          <w:szCs w:val="24"/>
        </w:rPr>
        <w:t xml:space="preserve">controlled for </w:t>
      </w:r>
      <w:ins w:id="459" w:author="Wang Ling" w:date="2018-11-20T19:32:00Z">
        <w:r w:rsidRPr="00C3269B">
          <w:rPr>
            <w:sz w:val="24"/>
            <w:szCs w:val="24"/>
          </w:rPr>
          <w:t>geographic distance, dialect distance, climate difference and Hu Line</w:t>
        </w:r>
      </w:ins>
      <w:del w:id="460" w:author="Unknown">
        <w:r w:rsidR="008A697F" w:rsidRPr="00C3269B" w:rsidDel="00C3269B">
          <w:rPr>
            <w:sz w:val="24"/>
            <w:szCs w:val="24"/>
          </w:rPr>
          <w:delText>t</w:delText>
        </w:r>
      </w:del>
      <w:del w:id="461" w:author="Wang Ling" w:date="2018-11-20T19:32:00Z">
        <w:r w:rsidR="008A697F" w:rsidRPr="00F77500" w:rsidDel="00C3269B">
          <w:rPr>
            <w:sz w:val="24"/>
            <w:szCs w:val="24"/>
          </w:rPr>
          <w:delText>he potential confounding factors</w:delText>
        </w:r>
      </w:del>
      <w:r w:rsidR="008A697F">
        <w:rPr>
          <w:sz w:val="24"/>
          <w:szCs w:val="24"/>
        </w:rPr>
        <w:t>.</w:t>
      </w:r>
      <w:del w:id="462" w:author="Wang Ling" w:date="2018-11-20T19:18:00Z">
        <w:r w:rsidR="008A697F" w:rsidDel="00096175">
          <w:rPr>
            <w:sz w:val="24"/>
            <w:szCs w:val="24"/>
          </w:rPr>
          <w:delText xml:space="preserve"> </w:delText>
        </w:r>
        <w:r w:rsidR="008C511E" w:rsidRPr="00F77500" w:rsidDel="00096175">
          <w:rPr>
            <w:sz w:val="24"/>
            <w:szCs w:val="24"/>
          </w:rPr>
          <w:delText xml:space="preserve">Fig </w:delText>
        </w:r>
        <w:r w:rsidR="00D00D6A" w:rsidDel="00096175">
          <w:rPr>
            <w:sz w:val="24"/>
            <w:szCs w:val="24"/>
          </w:rPr>
          <w:delText>A1</w:delText>
        </w:r>
        <w:r w:rsidR="008C511E" w:rsidRPr="00F77500" w:rsidDel="00096175">
          <w:rPr>
            <w:sz w:val="24"/>
            <w:szCs w:val="24"/>
          </w:rPr>
          <w:delText xml:space="preserve"> presents the effect of genetic distance on the three different measures of risk preference differences </w:delText>
        </w:r>
        <w:r w:rsidR="008A697F" w:rsidDel="00096175">
          <w:rPr>
            <w:sz w:val="24"/>
            <w:szCs w:val="24"/>
          </w:rPr>
          <w:delText xml:space="preserve">according to </w:delText>
        </w:r>
        <w:r w:rsidR="008C511E" w:rsidRPr="00F77500" w:rsidDel="00096175">
          <w:rPr>
            <w:sz w:val="24"/>
            <w:szCs w:val="24"/>
          </w:rPr>
          <w:delText xml:space="preserve">column 1-3 of Table </w:delText>
        </w:r>
        <w:r w:rsidR="00D00D6A" w:rsidDel="00096175">
          <w:rPr>
            <w:sz w:val="24"/>
            <w:szCs w:val="24"/>
          </w:rPr>
          <w:delText>3</w:delText>
        </w:r>
        <w:r w:rsidR="008C511E" w:rsidRPr="00F77500" w:rsidDel="00096175">
          <w:rPr>
            <w:sz w:val="24"/>
            <w:szCs w:val="24"/>
          </w:rPr>
          <w:delText xml:space="preserve">. The bars show the coefficients while the error bars </w:delText>
        </w:r>
        <w:r w:rsidR="00EF6516" w:rsidDel="00096175">
          <w:rPr>
            <w:sz w:val="24"/>
            <w:szCs w:val="24"/>
          </w:rPr>
          <w:delText>show</w:delText>
        </w:r>
        <w:r w:rsidR="00EF6516" w:rsidRPr="00F77500" w:rsidDel="00096175">
          <w:rPr>
            <w:sz w:val="24"/>
            <w:szCs w:val="24"/>
          </w:rPr>
          <w:delText xml:space="preserve"> </w:delText>
        </w:r>
        <w:r w:rsidR="008C511E" w:rsidRPr="00F77500" w:rsidDel="00096175">
          <w:rPr>
            <w:sz w:val="24"/>
            <w:szCs w:val="24"/>
          </w:rPr>
          <w:delText>the 95% confidence interval</w:delText>
        </w:r>
        <w:r w:rsidR="00EF6516" w:rsidDel="00096175">
          <w:rPr>
            <w:sz w:val="24"/>
            <w:szCs w:val="24"/>
          </w:rPr>
          <w:delText>s</w:delText>
        </w:r>
        <w:r w:rsidR="008C511E" w:rsidRPr="00F77500" w:rsidDel="00096175">
          <w:rPr>
            <w:sz w:val="24"/>
            <w:szCs w:val="24"/>
          </w:rPr>
          <w:delText>.</w:delText>
        </w:r>
      </w:del>
      <w:r w:rsidR="008C511E" w:rsidRPr="00F77500">
        <w:rPr>
          <w:sz w:val="24"/>
          <w:szCs w:val="24"/>
        </w:rPr>
        <w:t xml:space="preserve"> </w:t>
      </w:r>
      <w:del w:id="463" w:author="Wang Ling" w:date="2018-11-20T20:11:00Z">
        <w:r w:rsidR="008C511E" w:rsidRPr="00B06C28" w:rsidDel="00975F32">
          <w:rPr>
            <w:sz w:val="24"/>
            <w:szCs w:val="24"/>
          </w:rPr>
          <w:delText xml:space="preserve">The results </w:delText>
        </w:r>
        <w:r w:rsidR="00EF6516" w:rsidRPr="00B06C28" w:rsidDel="00975F32">
          <w:rPr>
            <w:sz w:val="24"/>
            <w:szCs w:val="24"/>
          </w:rPr>
          <w:delText>suggest</w:delText>
        </w:r>
        <w:r w:rsidR="008C511E" w:rsidRPr="00B06C28" w:rsidDel="00975F32">
          <w:rPr>
            <w:sz w:val="24"/>
            <w:szCs w:val="24"/>
          </w:rPr>
          <w:delText xml:space="preserve"> that genetic distance has a positive and significant effect on</w:delText>
        </w:r>
        <w:r w:rsidR="006C7EE6" w:rsidRPr="00B06C28" w:rsidDel="00975F32">
          <w:rPr>
            <w:sz w:val="24"/>
            <w:szCs w:val="24"/>
          </w:rPr>
          <w:delText xml:space="preserve"> </w:delText>
        </w:r>
      </w:del>
      <w:del w:id="464" w:author="Wang Ling" w:date="2018-11-20T19:19:00Z">
        <w:r w:rsidR="004E4513" w:rsidRPr="00B06C28" w:rsidDel="00096175">
          <w:rPr>
            <w:sz w:val="24"/>
            <w:szCs w:val="24"/>
          </w:rPr>
          <w:delText>the</w:delText>
        </w:r>
      </w:del>
      <w:del w:id="465" w:author="Wang Ling" w:date="2018-11-20T19:18:00Z">
        <w:r w:rsidR="004E4513" w:rsidRPr="00B06C28" w:rsidDel="00096175">
          <w:rPr>
            <w:sz w:val="24"/>
            <w:szCs w:val="24"/>
          </w:rPr>
          <w:delText xml:space="preserve"> </w:delText>
        </w:r>
        <w:r w:rsidR="006C7EE6" w:rsidRPr="00B06C28" w:rsidDel="00096175">
          <w:rPr>
            <w:sz w:val="24"/>
            <w:szCs w:val="24"/>
          </w:rPr>
          <w:delText>three measures of differences in risk preference</w:delText>
        </w:r>
      </w:del>
      <w:del w:id="466" w:author="Wang Ling" w:date="2018-11-20T20:11:00Z">
        <w:r w:rsidR="006C7EE6" w:rsidRPr="00B06C28" w:rsidDel="00975F32">
          <w:rPr>
            <w:sz w:val="24"/>
            <w:szCs w:val="24"/>
          </w:rPr>
          <w:delText xml:space="preserve">. </w:delText>
        </w:r>
      </w:del>
      <w:ins w:id="467" w:author="Wang Ling" w:date="2018-11-20T19:33:00Z">
        <w:r w:rsidRPr="00C3269B">
          <w:rPr>
            <w:sz w:val="24"/>
            <w:szCs w:val="24"/>
          </w:rPr>
          <w:t>According to columns1-</w:t>
        </w:r>
        <w:r>
          <w:rPr>
            <w:sz w:val="24"/>
            <w:szCs w:val="24"/>
          </w:rPr>
          <w:t>2 i</w:t>
        </w:r>
        <w:r w:rsidRPr="00C3269B">
          <w:rPr>
            <w:sz w:val="24"/>
            <w:szCs w:val="24"/>
          </w:rPr>
          <w:t>n Table 3,</w:t>
        </w:r>
      </w:ins>
      <w:ins w:id="468" w:author="Wang Ling" w:date="2018-11-20T19:34:00Z">
        <w:r>
          <w:rPr>
            <w:sz w:val="24"/>
            <w:szCs w:val="24"/>
          </w:rPr>
          <w:t xml:space="preserve"> </w:t>
        </w:r>
        <w:r w:rsidRPr="00C3269B">
          <w:rPr>
            <w:sz w:val="24"/>
            <w:szCs w:val="24"/>
          </w:rPr>
          <w:t xml:space="preserve">we find </w:t>
        </w:r>
      </w:ins>
      <w:ins w:id="469" w:author="Wang Ling" w:date="2018-11-20T20:12:00Z">
        <w:r w:rsidR="00975F32">
          <w:rPr>
            <w:sz w:val="24"/>
            <w:szCs w:val="24"/>
          </w:rPr>
          <w:t xml:space="preserve">that </w:t>
        </w:r>
      </w:ins>
      <w:ins w:id="470" w:author="Wang Ling" w:date="2018-11-20T19:34:00Z">
        <w:r>
          <w:rPr>
            <w:sz w:val="24"/>
            <w:szCs w:val="24"/>
          </w:rPr>
          <w:t>genetic distance</w:t>
        </w:r>
      </w:ins>
      <w:ins w:id="471" w:author="Wang Ling" w:date="2018-11-20T20:11:00Z">
        <w:r w:rsidR="00975F32">
          <w:rPr>
            <w:sz w:val="24"/>
            <w:szCs w:val="24"/>
          </w:rPr>
          <w:t xml:space="preserve"> has a positive effect on </w:t>
        </w:r>
      </w:ins>
      <w:ins w:id="472" w:author="Wang Ling" w:date="2018-11-20T20:12:00Z">
        <w:r w:rsidR="00975F32">
          <w:rPr>
            <w:sz w:val="24"/>
            <w:szCs w:val="24"/>
          </w:rPr>
          <w:t xml:space="preserve">two measures of </w:t>
        </w:r>
      </w:ins>
      <w:ins w:id="473" w:author="Wang Ling" w:date="2018-11-20T20:11:00Z">
        <w:r w:rsidR="00975F32">
          <w:rPr>
            <w:sz w:val="24"/>
            <w:szCs w:val="24"/>
          </w:rPr>
          <w:t>risk preference</w:t>
        </w:r>
      </w:ins>
      <w:ins w:id="474" w:author="Wang Ling" w:date="2018-11-20T19:34:00Z">
        <w:r>
          <w:rPr>
            <w:sz w:val="24"/>
            <w:szCs w:val="24"/>
          </w:rPr>
          <w:t xml:space="preserve"> </w:t>
        </w:r>
      </w:ins>
      <w:ins w:id="475" w:author="Wang Ling" w:date="2018-11-20T20:12:00Z">
        <w:r w:rsidR="00975F32">
          <w:rPr>
            <w:sz w:val="24"/>
            <w:szCs w:val="24"/>
          </w:rPr>
          <w:t>difference</w:t>
        </w:r>
      </w:ins>
      <w:ins w:id="476" w:author="Wang Ling" w:date="2018-11-22T10:37:00Z">
        <w:r w:rsidR="00326A4F">
          <w:rPr>
            <w:sz w:val="24"/>
            <w:szCs w:val="24"/>
          </w:rPr>
          <w:t>s</w:t>
        </w:r>
      </w:ins>
      <w:ins w:id="477" w:author="Wang Ling" w:date="2018-11-20T19:35:00Z">
        <w:r w:rsidRPr="00B06C28">
          <w:rPr>
            <w:sz w:val="24"/>
            <w:szCs w:val="24"/>
          </w:rPr>
          <w:t xml:space="preserve">. </w:t>
        </w:r>
        <w:r>
          <w:rPr>
            <w:sz w:val="24"/>
            <w:szCs w:val="24"/>
          </w:rPr>
          <w:t xml:space="preserve">And </w:t>
        </w:r>
      </w:ins>
      <w:ins w:id="478" w:author="Wang Ling" w:date="2018-11-20T19:34:00Z">
        <w:r w:rsidRPr="00C3269B">
          <w:rPr>
            <w:sz w:val="24"/>
            <w:szCs w:val="24"/>
          </w:rPr>
          <w:t xml:space="preserve">the magnitude of the effect of genetic distance on risk preference is far from trivial. An increase of one standard deviation in genetic distance has the effect of increasing risk preference differences by </w:t>
        </w:r>
      </w:ins>
      <w:ins w:id="479" w:author="Wang Ling" w:date="2018-11-20T19:35:00Z">
        <w:r>
          <w:rPr>
            <w:sz w:val="24"/>
            <w:szCs w:val="24"/>
          </w:rPr>
          <w:t xml:space="preserve">more than 12% </w:t>
        </w:r>
      </w:ins>
      <w:ins w:id="480" w:author="Wang Ling" w:date="2018-11-20T19:34:00Z">
        <w:r w:rsidRPr="00C3269B">
          <w:rPr>
            <w:sz w:val="24"/>
            <w:szCs w:val="24"/>
          </w:rPr>
          <w:t>standard deviations.</w:t>
        </w:r>
      </w:ins>
      <w:del w:id="481" w:author="Wang Ling" w:date="2018-11-20T19:34:00Z">
        <w:r w:rsidR="006C7EE6" w:rsidRPr="00B06C28" w:rsidDel="00C3269B">
          <w:rPr>
            <w:sz w:val="24"/>
            <w:szCs w:val="24"/>
          </w:rPr>
          <w:delText xml:space="preserve">This implies </w:delText>
        </w:r>
      </w:del>
      <w:del w:id="482" w:author="Wang Ling" w:date="2018-11-20T19:35:00Z">
        <w:r w:rsidR="006C7EE6" w:rsidRPr="00B06C28" w:rsidDel="00C3269B">
          <w:rPr>
            <w:sz w:val="24"/>
            <w:szCs w:val="24"/>
          </w:rPr>
          <w:delText>that genetic distance accounts for risk preference differences, and the effect is robust for different measures of risk preference.</w:delText>
        </w:r>
        <w:r w:rsidR="008C511E" w:rsidRPr="00B06C28" w:rsidDel="00C3269B">
          <w:rPr>
            <w:sz w:val="24"/>
            <w:szCs w:val="24"/>
          </w:rPr>
          <w:delText xml:space="preserve"> </w:delText>
        </w:r>
      </w:del>
    </w:p>
    <w:p w14:paraId="32C08039" w14:textId="2B7FA5FF" w:rsidR="0023068A" w:rsidRPr="0023068A" w:rsidDel="00C3269B" w:rsidRDefault="0023068A">
      <w:pPr>
        <w:spacing w:beforeLines="50" w:before="156" w:afterLines="50" w:after="156" w:line="360" w:lineRule="auto"/>
        <w:rPr>
          <w:del w:id="483" w:author="Wang Ling" w:date="2018-11-20T19:35:00Z"/>
          <w:moveFrom w:id="484" w:author="Wang Ling" w:date="2018-11-20T19:24:00Z"/>
          <w:sz w:val="24"/>
          <w:szCs w:val="24"/>
        </w:rPr>
        <w:pPrChange w:id="485" w:author="Wang Ling" w:date="2018-11-20T19:35:00Z">
          <w:pPr>
            <w:autoSpaceDE w:val="0"/>
            <w:autoSpaceDN w:val="0"/>
            <w:adjustRightInd w:val="0"/>
            <w:spacing w:beforeLines="50" w:before="156" w:afterLines="50" w:after="156" w:line="360" w:lineRule="auto"/>
            <w:jc w:val="center"/>
          </w:pPr>
        </w:pPrChange>
      </w:pPr>
      <w:moveFromRangeStart w:id="486" w:author="Wang Ling" w:date="2018-11-20T19:24:00Z" w:name="move530505179"/>
      <w:moveFrom w:id="487" w:author="Wang Ling" w:date="2018-11-20T19:24:00Z">
        <w:del w:id="488" w:author="Wang Ling" w:date="2018-11-20T19:35:00Z">
          <w:r w:rsidDel="00C3269B">
            <w:rPr>
              <w:sz w:val="23"/>
              <w:szCs w:val="23"/>
            </w:rPr>
            <w:delText>[Insert Table 3 here]</w:delText>
          </w:r>
        </w:del>
      </w:moveFrom>
    </w:p>
    <w:moveFromRangeEnd w:id="486"/>
    <w:p w14:paraId="50161C2A" w14:textId="6DDB6CEB" w:rsidR="008C511E" w:rsidRPr="00F77500" w:rsidRDefault="002A1E5B" w:rsidP="00ED555A">
      <w:pPr>
        <w:spacing w:beforeLines="50" w:before="156" w:afterLines="50" w:after="156" w:line="360" w:lineRule="auto"/>
        <w:rPr>
          <w:sz w:val="24"/>
          <w:szCs w:val="24"/>
        </w:rPr>
      </w:pPr>
      <w:del w:id="489" w:author="Wang Ling" w:date="2018-11-20T19:33:00Z">
        <w:r w:rsidRPr="00F77500" w:rsidDel="00C3269B">
          <w:rPr>
            <w:sz w:val="24"/>
            <w:szCs w:val="24"/>
          </w:rPr>
          <w:delText xml:space="preserve">According to </w:delText>
        </w:r>
        <w:r w:rsidR="008A697F" w:rsidDel="00C3269B">
          <w:rPr>
            <w:sz w:val="24"/>
            <w:szCs w:val="24"/>
          </w:rPr>
          <w:delText>column</w:delText>
        </w:r>
        <w:r w:rsidR="00372FDC" w:rsidDel="00C3269B">
          <w:rPr>
            <w:sz w:val="24"/>
            <w:szCs w:val="24"/>
          </w:rPr>
          <w:delText>s</w:delText>
        </w:r>
        <w:r w:rsidR="008A697F" w:rsidDel="00C3269B">
          <w:rPr>
            <w:sz w:val="24"/>
            <w:szCs w:val="24"/>
          </w:rPr>
          <w:delText>1-3 in</w:delText>
        </w:r>
        <w:r w:rsidRPr="00F77500" w:rsidDel="00C3269B">
          <w:rPr>
            <w:sz w:val="24"/>
            <w:szCs w:val="24"/>
          </w:rPr>
          <w:delText xml:space="preserve"> </w:delText>
        </w:r>
        <w:r w:rsidR="008C511E" w:rsidRPr="00F77500" w:rsidDel="00C3269B">
          <w:rPr>
            <w:sz w:val="24"/>
            <w:szCs w:val="24"/>
          </w:rPr>
          <w:delText xml:space="preserve">Table </w:delText>
        </w:r>
        <w:r w:rsidR="00D00D6A" w:rsidDel="00C3269B">
          <w:rPr>
            <w:sz w:val="24"/>
            <w:szCs w:val="24"/>
          </w:rPr>
          <w:delText>3</w:delText>
        </w:r>
        <w:r w:rsidR="008C511E" w:rsidRPr="00F77500" w:rsidDel="00C3269B">
          <w:rPr>
            <w:sz w:val="24"/>
            <w:szCs w:val="24"/>
          </w:rPr>
          <w:delText xml:space="preserve">, </w:delText>
        </w:r>
      </w:del>
      <w:del w:id="490" w:author="Wang Ling" w:date="2018-11-20T19:35:00Z">
        <w:r w:rsidR="008C511E" w:rsidRPr="00F77500" w:rsidDel="00C3269B">
          <w:rPr>
            <w:sz w:val="24"/>
            <w:szCs w:val="24"/>
          </w:rPr>
          <w:delText xml:space="preserve">we find that the magnitude of the effect of genetic distance on risk preference is far from trivial. An increase of one standard deviation in genetic distance has the effect of increasing </w:delText>
        </w:r>
        <w:r w:rsidR="006C7EE6" w:rsidDel="00C3269B">
          <w:rPr>
            <w:sz w:val="24"/>
            <w:szCs w:val="24"/>
          </w:rPr>
          <w:delText>risk preference differences</w:delText>
        </w:r>
        <w:r w:rsidR="008C511E" w:rsidRPr="00F77500" w:rsidDel="00C3269B">
          <w:rPr>
            <w:sz w:val="24"/>
            <w:szCs w:val="24"/>
          </w:rPr>
          <w:delText xml:space="preserve"> by </w:delText>
        </w:r>
        <w:r w:rsidR="006C7EE6" w:rsidDel="00C3269B">
          <w:rPr>
            <w:sz w:val="24"/>
            <w:szCs w:val="24"/>
          </w:rPr>
          <w:delText>12-</w:delText>
        </w:r>
        <w:r w:rsidR="008C511E" w:rsidRPr="00F77500" w:rsidDel="00C3269B">
          <w:rPr>
            <w:sz w:val="24"/>
            <w:szCs w:val="24"/>
          </w:rPr>
          <w:delText>1</w:delText>
        </w:r>
        <w:r w:rsidR="006C7EE6" w:rsidDel="00C3269B">
          <w:rPr>
            <w:sz w:val="24"/>
            <w:szCs w:val="24"/>
          </w:rPr>
          <w:delText>6</w:delText>
        </w:r>
        <w:r w:rsidR="008C511E" w:rsidRPr="00F77500" w:rsidDel="00C3269B">
          <w:rPr>
            <w:sz w:val="24"/>
            <w:szCs w:val="24"/>
          </w:rPr>
          <w:delText>% standard deviations.</w:delText>
        </w:r>
      </w:del>
      <w:r w:rsidR="008C511E" w:rsidRPr="00F77500">
        <w:rPr>
          <w:sz w:val="24"/>
          <w:szCs w:val="24"/>
        </w:rPr>
        <w:t xml:space="preserve"> We compare the results to those that have previously reported in the classical twin study on the heritability of risk preference. For example, </w:t>
      </w:r>
      <w:hyperlink w:anchor="_ENREF_11" w:tooltip="Cesarini, 2009 #1801" w:history="1">
        <w:r w:rsidR="006158A2">
          <w:rPr>
            <w:sz w:val="24"/>
            <w:szCs w:val="24"/>
          </w:rPr>
          <w:fldChar w:fldCharType="begin">
            <w:fldData xml:space="preserve">PEVuZE5vdGU+PENpdGUgQXV0aG9yWWVhcj0iMSI+PEF1dGhvcj5DZXNhcmluaTwvQXV0aG9yPjxZ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</w:fldData>
          </w:fldChar>
        </w:r>
        <w:r w:rsidR="006158A2">
          <w:rPr>
            <w:sz w:val="24"/>
            <w:szCs w:val="24"/>
          </w:rPr>
          <w:instrText xml:space="preserve"> ADDIN EN.CITE </w:instrText>
        </w:r>
        <w:r w:rsidR="006158A2">
          <w:rPr>
            <w:sz w:val="24"/>
            <w:szCs w:val="24"/>
          </w:rPr>
          <w:fldChar w:fldCharType="begin">
            <w:fldData xml:space="preserve">PEVuZE5vdGU+PENpdGUgQXV0aG9yWWVhcj0iMSI+PEF1dGhvcj5DZXNhcmluaTwvQXV0aG9yPjxZ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</w:fldData>
          </w:fldChar>
        </w:r>
        <w:r w:rsidR="006158A2">
          <w:rPr>
            <w:sz w:val="24"/>
            <w:szCs w:val="24"/>
          </w:rPr>
          <w:instrText xml:space="preserve"> ADDIN EN.CITE.DATA </w:instrText>
        </w:r>
        <w:r w:rsidR="006158A2">
          <w:rPr>
            <w:sz w:val="24"/>
            <w:szCs w:val="24"/>
          </w:rPr>
        </w:r>
        <w:r w:rsidR="006158A2">
          <w:rPr>
            <w:sz w:val="24"/>
            <w:szCs w:val="24"/>
          </w:rPr>
          <w:fldChar w:fldCharType="end"/>
        </w:r>
        <w:r w:rsidR="006158A2">
          <w:rPr>
            <w:sz w:val="24"/>
            <w:szCs w:val="24"/>
          </w:rPr>
        </w:r>
        <w:r w:rsidR="006158A2">
          <w:rPr>
            <w:sz w:val="24"/>
            <w:szCs w:val="24"/>
          </w:rPr>
          <w:fldChar w:fldCharType="separate"/>
        </w:r>
        <w:r w:rsidR="006158A2">
          <w:rPr>
            <w:noProof/>
            <w:sz w:val="24"/>
            <w:szCs w:val="24"/>
          </w:rPr>
          <w:t>Cesarini et al. (2009)</w:t>
        </w:r>
        <w:r w:rsidR="006158A2">
          <w:rPr>
            <w:sz w:val="24"/>
            <w:szCs w:val="24"/>
          </w:rPr>
          <w:fldChar w:fldCharType="end"/>
        </w:r>
      </w:hyperlink>
      <w:r w:rsidR="008C511E" w:rsidRPr="00F77500">
        <w:rPr>
          <w:sz w:val="24"/>
          <w:szCs w:val="24"/>
        </w:rPr>
        <w:t xml:space="preserve"> found that genetic differences explain approximately 20% of risk preference variation. </w:t>
      </w:r>
      <w:hyperlink w:anchor="_ENREF_12" w:tooltip="Cesarini, 2010 #1802" w:history="1">
        <w:r w:rsidR="006158A2">
          <w:rPr>
            <w:sz w:val="24"/>
            <w:szCs w:val="24"/>
          </w:rPr>
          <w:fldChar w:fldCharType="begin">
            <w:fldData xml:space="preserve">PEVuZE5vdGU+PENpdGUgQXV0aG9yWWVhcj0iMSI+PEF1dGhvcj5DZXNhcmluaTwvQXV0aG9yPjxZ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==
</w:fldData>
          </w:fldChar>
        </w:r>
        <w:r w:rsidR="006158A2">
          <w:rPr>
            <w:sz w:val="24"/>
            <w:szCs w:val="24"/>
          </w:rPr>
          <w:instrText xml:space="preserve"> ADDIN EN.CITE </w:instrText>
        </w:r>
        <w:r w:rsidR="006158A2">
          <w:rPr>
            <w:sz w:val="24"/>
            <w:szCs w:val="24"/>
          </w:rPr>
          <w:fldChar w:fldCharType="begin">
            <w:fldData xml:space="preserve">PEVuZE5vdGU+PENpdGUgQXV0aG9yWWVhcj0iMSI+PEF1dGhvcj5DZXNhcmluaTwvQXV0aG9yPjxZ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==
</w:fldData>
          </w:fldChar>
        </w:r>
        <w:r w:rsidR="006158A2">
          <w:rPr>
            <w:sz w:val="24"/>
            <w:szCs w:val="24"/>
          </w:rPr>
          <w:instrText xml:space="preserve"> ADDIN EN.CITE.DATA </w:instrText>
        </w:r>
        <w:r w:rsidR="006158A2">
          <w:rPr>
            <w:sz w:val="24"/>
            <w:szCs w:val="24"/>
          </w:rPr>
        </w:r>
        <w:r w:rsidR="006158A2">
          <w:rPr>
            <w:sz w:val="24"/>
            <w:szCs w:val="24"/>
          </w:rPr>
          <w:fldChar w:fldCharType="end"/>
        </w:r>
        <w:r w:rsidR="006158A2">
          <w:rPr>
            <w:sz w:val="24"/>
            <w:szCs w:val="24"/>
          </w:rPr>
        </w:r>
        <w:r w:rsidR="006158A2">
          <w:rPr>
            <w:sz w:val="24"/>
            <w:szCs w:val="24"/>
          </w:rPr>
          <w:fldChar w:fldCharType="separate"/>
        </w:r>
        <w:r w:rsidR="006158A2">
          <w:rPr>
            <w:noProof/>
            <w:sz w:val="24"/>
            <w:szCs w:val="24"/>
          </w:rPr>
          <w:t>Cesarini et al. (2010)</w:t>
        </w:r>
        <w:r w:rsidR="006158A2">
          <w:rPr>
            <w:sz w:val="24"/>
            <w:szCs w:val="24"/>
          </w:rPr>
          <w:fldChar w:fldCharType="end"/>
        </w:r>
      </w:hyperlink>
      <w:r w:rsidR="008C511E" w:rsidRPr="00F77500">
        <w:rPr>
          <w:sz w:val="24"/>
          <w:szCs w:val="24"/>
        </w:rPr>
        <w:t xml:space="preserve"> found that approximately 25% of individual variation in risk preference is due to genetic variation. Generally, the estimated magnitudes of genetic distance for risk preference are </w:t>
      </w:r>
      <w:del w:id="491" w:author="Wang Ling" w:date="2018-11-20T19:38:00Z">
        <w:r w:rsidR="008C511E" w:rsidRPr="00F77500" w:rsidDel="004109A2">
          <w:rPr>
            <w:sz w:val="24"/>
            <w:szCs w:val="24"/>
          </w:rPr>
          <w:delText xml:space="preserve">similar </w:delText>
        </w:r>
      </w:del>
      <w:ins w:id="492" w:author="Wang Ling" w:date="2018-11-20T19:38:00Z">
        <w:r w:rsidR="004109A2">
          <w:rPr>
            <w:sz w:val="24"/>
            <w:szCs w:val="24"/>
          </w:rPr>
          <w:t>smaller than</w:t>
        </w:r>
      </w:ins>
      <w:del w:id="493" w:author="Wang Ling" w:date="2018-11-20T19:38:00Z">
        <w:r w:rsidR="008C511E" w:rsidRPr="00F77500" w:rsidDel="004109A2">
          <w:rPr>
            <w:sz w:val="24"/>
            <w:szCs w:val="24"/>
          </w:rPr>
          <w:delText>with</w:delText>
        </w:r>
      </w:del>
      <w:r w:rsidR="008C511E" w:rsidRPr="00F77500">
        <w:rPr>
          <w:sz w:val="24"/>
          <w:szCs w:val="24"/>
        </w:rPr>
        <w:t xml:space="preserve"> those in the twin </w:t>
      </w:r>
      <w:r w:rsidR="00EF6516" w:rsidRPr="00F77500">
        <w:rPr>
          <w:sz w:val="24"/>
          <w:szCs w:val="24"/>
        </w:rPr>
        <w:t>stud</w:t>
      </w:r>
      <w:r w:rsidR="00EF6516">
        <w:rPr>
          <w:sz w:val="24"/>
          <w:szCs w:val="24"/>
        </w:rPr>
        <w:t>ies</w:t>
      </w:r>
      <w:del w:id="494" w:author="Wang Ling" w:date="2018-11-22T10:40:00Z">
        <w:r w:rsidR="008C511E" w:rsidRPr="00F77500" w:rsidDel="00326A4F">
          <w:rPr>
            <w:sz w:val="24"/>
            <w:szCs w:val="24"/>
          </w:rPr>
          <w:delText>.</w:delText>
        </w:r>
      </w:del>
      <w:ins w:id="495" w:author="Wang Ling" w:date="2018-11-20T19:39:00Z">
        <w:r w:rsidR="00ED555A" w:rsidRPr="00ED555A">
          <w:rPr>
            <w:sz w:val="24"/>
            <w:szCs w:val="24"/>
          </w:rPr>
          <w:t>. In making the comparisons, however, it is important to bear in mind that genetic distance is only imperfectly correlated with the differences in causal genes, so the estimator of genetic distance is a lower bound.</w:t>
        </w:r>
      </w:ins>
    </w:p>
    <w:p w14:paraId="7B436746" w14:textId="69948195" w:rsidR="008C511E" w:rsidRDefault="00B61E1D" w:rsidP="00EF6440">
      <w:pPr>
        <w:spacing w:beforeLines="50" w:before="156" w:afterLines="50" w:after="156" w:line="360" w:lineRule="auto"/>
        <w:rPr>
          <w:ins w:id="496" w:author="Wang Ling" w:date="2018-11-20T19:24:00Z"/>
          <w:sz w:val="24"/>
          <w:szCs w:val="24"/>
        </w:rPr>
      </w:pPr>
      <w:r>
        <w:rPr>
          <w:sz w:val="24"/>
          <w:szCs w:val="24"/>
        </w:rPr>
        <w:t xml:space="preserve">Columns </w:t>
      </w:r>
      <w:del w:id="497" w:author="Wang Ling" w:date="2018-11-20T19:36:00Z">
        <w:r w:rsidDel="00C3269B">
          <w:rPr>
            <w:sz w:val="24"/>
            <w:szCs w:val="24"/>
          </w:rPr>
          <w:delText>4</w:delText>
        </w:r>
      </w:del>
      <w:ins w:id="498" w:author="Wang Ling" w:date="2018-11-20T19:36:00Z">
        <w:r w:rsidR="00C3269B">
          <w:rPr>
            <w:sz w:val="24"/>
            <w:szCs w:val="24"/>
          </w:rPr>
          <w:t>3</w:t>
        </w:r>
      </w:ins>
      <w:r>
        <w:rPr>
          <w:sz w:val="24"/>
          <w:szCs w:val="24"/>
        </w:rPr>
        <w:t>-</w:t>
      </w:r>
      <w:del w:id="499" w:author="Wang Ling" w:date="2018-11-20T19:36:00Z">
        <w:r w:rsidR="00816FAB" w:rsidDel="00C3269B">
          <w:rPr>
            <w:sz w:val="24"/>
            <w:szCs w:val="24"/>
          </w:rPr>
          <w:delText>7</w:delText>
        </w:r>
        <w:r w:rsidDel="00C3269B">
          <w:rPr>
            <w:sz w:val="24"/>
            <w:szCs w:val="24"/>
          </w:rPr>
          <w:delText xml:space="preserve"> </w:delText>
        </w:r>
      </w:del>
      <w:ins w:id="500" w:author="Wang Ling" w:date="2018-11-20T19:36:00Z">
        <w:r w:rsidR="00C3269B">
          <w:rPr>
            <w:sz w:val="24"/>
            <w:szCs w:val="24"/>
          </w:rPr>
          <w:t xml:space="preserve">6 </w:t>
        </w:r>
      </w:ins>
      <w:r>
        <w:rPr>
          <w:sz w:val="24"/>
          <w:szCs w:val="24"/>
        </w:rPr>
        <w:t>of Table 3 report the effect</w:t>
      </w:r>
      <w:r w:rsidR="00EF6516">
        <w:rPr>
          <w:sz w:val="24"/>
          <w:szCs w:val="24"/>
        </w:rPr>
        <w:t>s</w:t>
      </w:r>
      <w:r>
        <w:rPr>
          <w:sz w:val="24"/>
          <w:szCs w:val="24"/>
        </w:rPr>
        <w:t xml:space="preserve"> of genetic distance on differences in time </w:t>
      </w:r>
      <w:r>
        <w:rPr>
          <w:sz w:val="24"/>
          <w:szCs w:val="24"/>
        </w:rPr>
        <w:lastRenderedPageBreak/>
        <w:t>preference</w:t>
      </w:r>
      <w:ins w:id="501" w:author="Wang Ling" w:date="2018-11-20T19:36:00Z">
        <w:r w:rsidR="00326A4F">
          <w:rPr>
            <w:sz w:val="24"/>
            <w:szCs w:val="24"/>
          </w:rPr>
          <w:t xml:space="preserve"> and social preference</w:t>
        </w:r>
      </w:ins>
      <w:ins w:id="502" w:author="Wang Ling" w:date="2018-11-20T20:16:00Z">
        <w:r w:rsidR="00975F32">
          <w:rPr>
            <w:sz w:val="24"/>
            <w:szCs w:val="24"/>
          </w:rPr>
          <w:t xml:space="preserve"> (trust and collectivism-individualism)</w:t>
        </w:r>
      </w:ins>
      <w:del w:id="503" w:author="Wang Ling" w:date="2018-11-20T19:36:00Z">
        <w:r w:rsidDel="00C3269B">
          <w:rPr>
            <w:sz w:val="24"/>
            <w:szCs w:val="24"/>
          </w:rPr>
          <w:delText>, trust</w:delText>
        </w:r>
        <w:r w:rsidR="00816FAB" w:rsidDel="00C3269B">
          <w:rPr>
            <w:sz w:val="24"/>
            <w:szCs w:val="24"/>
          </w:rPr>
          <w:delText xml:space="preserve">, </w:delText>
        </w:r>
        <w:r w:rsidDel="00C3269B">
          <w:rPr>
            <w:sz w:val="24"/>
            <w:szCs w:val="24"/>
          </w:rPr>
          <w:delText>collectivism</w:delText>
        </w:r>
        <w:r w:rsidR="00816FAB" w:rsidDel="00C3269B">
          <w:rPr>
            <w:sz w:val="24"/>
            <w:szCs w:val="24"/>
          </w:rPr>
          <w:delText xml:space="preserve"> and individualism</w:delText>
        </w:r>
      </w:del>
      <w:r>
        <w:rPr>
          <w:sz w:val="24"/>
          <w:szCs w:val="24"/>
        </w:rPr>
        <w:t xml:space="preserve">. </w:t>
      </w:r>
      <w:del w:id="504" w:author="Wang Ling" w:date="2018-11-20T19:36:00Z">
        <w:r w:rsidDel="00C3269B">
          <w:rPr>
            <w:sz w:val="24"/>
            <w:szCs w:val="24"/>
          </w:rPr>
          <w:delText>Correspondingly</w:delText>
        </w:r>
        <w:r w:rsidR="005A34EA" w:rsidDel="00C3269B">
          <w:rPr>
            <w:sz w:val="24"/>
            <w:szCs w:val="24"/>
          </w:rPr>
          <w:delText xml:space="preserve">, we draw </w:delText>
        </w:r>
        <w:r w:rsidR="00EF6516" w:rsidDel="00C3269B">
          <w:rPr>
            <w:sz w:val="24"/>
            <w:szCs w:val="24"/>
          </w:rPr>
          <w:delText>F</w:delText>
        </w:r>
        <w:r w:rsidR="008C511E" w:rsidRPr="00F77500" w:rsidDel="00C3269B">
          <w:rPr>
            <w:sz w:val="24"/>
            <w:szCs w:val="24"/>
          </w:rPr>
          <w:delText xml:space="preserve">ig </w:delText>
        </w:r>
        <w:r w:rsidR="00D00D6A" w:rsidDel="00C3269B">
          <w:rPr>
            <w:sz w:val="24"/>
            <w:szCs w:val="24"/>
          </w:rPr>
          <w:delText>A2</w:delText>
        </w:r>
        <w:r w:rsidR="008C511E" w:rsidRPr="00F77500" w:rsidDel="00C3269B">
          <w:rPr>
            <w:sz w:val="24"/>
            <w:szCs w:val="24"/>
          </w:rPr>
          <w:delText xml:space="preserve"> </w:delText>
        </w:r>
        <w:r w:rsidR="00EF6516" w:rsidDel="00C3269B">
          <w:rPr>
            <w:sz w:val="24"/>
            <w:szCs w:val="24"/>
          </w:rPr>
          <w:delText>to</w:delText>
        </w:r>
        <w:r w:rsidR="00EF6516" w:rsidRPr="00F77500" w:rsidDel="00C3269B">
          <w:rPr>
            <w:sz w:val="24"/>
            <w:szCs w:val="24"/>
          </w:rPr>
          <w:delText xml:space="preserve"> </w:delText>
        </w:r>
        <w:r w:rsidR="008C511E" w:rsidRPr="00F77500" w:rsidDel="00C3269B">
          <w:rPr>
            <w:sz w:val="24"/>
            <w:szCs w:val="24"/>
          </w:rPr>
          <w:delText>the coefficients on genetic distance as well as 95% confidence interval</w:delText>
        </w:r>
        <w:r w:rsidR="00EF6516" w:rsidDel="00C3269B">
          <w:rPr>
            <w:sz w:val="24"/>
            <w:szCs w:val="24"/>
          </w:rPr>
          <w:delText>s</w:delText>
        </w:r>
        <w:r w:rsidR="008C511E" w:rsidRPr="00F77500" w:rsidDel="00C3269B">
          <w:rPr>
            <w:sz w:val="24"/>
            <w:szCs w:val="24"/>
          </w:rPr>
          <w:delText xml:space="preserve">. </w:delText>
        </w:r>
      </w:del>
      <w:r w:rsidR="008C511E" w:rsidRPr="00F77500">
        <w:rPr>
          <w:sz w:val="24"/>
          <w:szCs w:val="24"/>
        </w:rPr>
        <w:t xml:space="preserve">We find that genetic distance has a positive and significant effect on differences in trust and collectivism-individualism. </w:t>
      </w:r>
      <w:del w:id="505" w:author="Wang Ling" w:date="2018-11-20T20:17:00Z">
        <w:r w:rsidR="008C511E" w:rsidRPr="00F77500" w:rsidDel="00975F32">
          <w:rPr>
            <w:sz w:val="24"/>
            <w:szCs w:val="24"/>
          </w:rPr>
          <w:delText xml:space="preserve">Genetic distance’s effect on time preference difference is positive but not significant. </w:delText>
        </w:r>
      </w:del>
      <w:r w:rsidR="008C511E" w:rsidRPr="00F77500">
        <w:rPr>
          <w:sz w:val="24"/>
          <w:szCs w:val="24"/>
        </w:rPr>
        <w:t>Although the estimated effect is attenuated</w:t>
      </w:r>
      <w:r w:rsidR="00B06C28">
        <w:rPr>
          <w:sz w:val="24"/>
          <w:szCs w:val="24"/>
        </w:rPr>
        <w:t xml:space="preserve"> since genetic distance is only imperfectly correlated with </w:t>
      </w:r>
      <w:r w:rsidR="007F37E3">
        <w:rPr>
          <w:sz w:val="24"/>
          <w:szCs w:val="24"/>
        </w:rPr>
        <w:t xml:space="preserve">variation in causal </w:t>
      </w:r>
      <w:r w:rsidR="00821BC6">
        <w:rPr>
          <w:sz w:val="24"/>
          <w:szCs w:val="24"/>
        </w:rPr>
        <w:t>variants</w:t>
      </w:r>
      <w:r w:rsidR="008C511E" w:rsidRPr="00F77500">
        <w:rPr>
          <w:sz w:val="24"/>
          <w:szCs w:val="24"/>
        </w:rPr>
        <w:t xml:space="preserve">, genetic distance has a strongly positive effect on difference in trust </w:t>
      </w:r>
      <w:ins w:id="506" w:author="Wang Ling" w:date="2018-11-22T10:47:00Z">
        <w:r w:rsidR="007365FD">
          <w:rPr>
            <w:sz w:val="24"/>
            <w:szCs w:val="24"/>
          </w:rPr>
          <w:t xml:space="preserve">and collectivism </w:t>
        </w:r>
      </w:ins>
      <w:r w:rsidR="008C511E" w:rsidRPr="00F77500">
        <w:rPr>
          <w:sz w:val="24"/>
          <w:szCs w:val="24"/>
        </w:rPr>
        <w:t>(</w:t>
      </w:r>
      <w:del w:id="507" w:author="Wang Ling" w:date="2018-11-22T10:48:00Z">
        <w:r w:rsidR="008C511E" w:rsidRPr="00F77500" w:rsidDel="007365FD">
          <w:rPr>
            <w:sz w:val="24"/>
            <w:szCs w:val="24"/>
          </w:rPr>
          <w:delText xml:space="preserve">with a point estimate of 0.05, which is </w:delText>
        </w:r>
      </w:del>
      <w:r w:rsidR="008C511E" w:rsidRPr="00F77500">
        <w:rPr>
          <w:sz w:val="24"/>
          <w:szCs w:val="24"/>
        </w:rPr>
        <w:t xml:space="preserve">statistically significant at the 1 percent level). One standard deviation in genetic distance between cities accounts for about 20% of a standard deviation of differences in trust and collectivism, which is economically large. We further compare </w:t>
      </w:r>
      <w:r w:rsidR="002A1E5B" w:rsidRPr="00F77500">
        <w:rPr>
          <w:sz w:val="24"/>
          <w:szCs w:val="24"/>
        </w:rPr>
        <w:t xml:space="preserve">the results with the previous literature: </w:t>
      </w:r>
      <w:hyperlink w:anchor="_ENREF_10" w:tooltip="Cesarini, 2008 #1886" w:history="1">
        <w:r w:rsidR="006158A2">
          <w:rPr>
            <w:sz w:val="24"/>
            <w:szCs w:val="24"/>
          </w:rPr>
          <w:fldChar w:fldCharType="begin"/>
        </w:r>
        <w:r w:rsidR="006158A2">
          <w:rPr>
            <w:sz w:val="24"/>
            <w:szCs w:val="24"/>
          </w:rPr>
          <w:instrText xml:space="preserve"> ADDIN EN.CITE &lt;EndNote&gt;&lt;Cite AuthorYear="1"&gt;&lt;Author&gt;Cesarini&lt;/Author&gt;&lt;Year&gt;2008&lt;/Year&gt;&lt;RecNum&gt;1886&lt;/RecNum&gt;&lt;DisplayText&gt;Cesarini et al. (2008)&lt;/DisplayText&gt;&lt;record&gt;&lt;rec-number&gt;1886&lt;/rec-number&gt;&lt;foreign-keys&gt;&lt;key app="EN" db-id="5av2ar2d802ax6earv6xaswcrwtpwerr9rrw"&gt;1886&lt;/key&gt;&lt;/foreign-keys&gt;&lt;ref-type name="Journal Article"&gt;17&lt;/ref-type&gt;&lt;contributors&gt;&lt;authors&gt;&lt;author&gt;Cesarini, David&lt;/author&gt;&lt;author&gt;Dawes, Christopher T&lt;/author&gt;&lt;author&gt;Fowler, James H&lt;/author&gt;&lt;author&gt;Johannesson, Magnus&lt;/author&gt;&lt;author&gt;Lichtenstein, Paul&lt;/author&gt;&lt;author&gt;Wallace, Björn&lt;/author&gt;&lt;/authors&gt;&lt;/contributors&gt;&lt;titles&gt;&lt;title&gt;Heritability of cooperative behavior in the trust game&lt;/title&gt;&lt;secondary-title&gt;Proceedings of the National Academy of sciences&lt;/secondary-title&gt;&lt;/titles&gt;&lt;periodical&gt;&lt;full-title&gt;Proceedings of the National Academy of Sciences&lt;/full-title&gt;&lt;/periodical&gt;&lt;pages&gt;3721-3726&lt;/pages&gt;&lt;volume&gt;105&lt;/volume&gt;&lt;number&gt;10&lt;/number&gt;&lt;dates&gt;&lt;year&gt;2008&lt;/year&gt;&lt;/dates&gt;&lt;isbn&gt;0027-8424&lt;/isbn&gt;&lt;urls&gt;&lt;/urls&gt;&lt;/record&gt;&lt;/Cite&gt;&lt;/EndNote&gt;</w:instrText>
        </w:r>
        <w:r w:rsidR="006158A2">
          <w:rPr>
            <w:sz w:val="24"/>
            <w:szCs w:val="24"/>
          </w:rPr>
          <w:fldChar w:fldCharType="separate"/>
        </w:r>
        <w:r w:rsidR="006158A2">
          <w:rPr>
            <w:noProof/>
            <w:sz w:val="24"/>
            <w:szCs w:val="24"/>
          </w:rPr>
          <w:t>Cesarini et al. (2008)</w:t>
        </w:r>
        <w:r w:rsidR="006158A2">
          <w:rPr>
            <w:sz w:val="24"/>
            <w:szCs w:val="24"/>
          </w:rPr>
          <w:fldChar w:fldCharType="end"/>
        </w:r>
      </w:hyperlink>
      <w:r w:rsidR="008C511E" w:rsidRPr="00F77500">
        <w:rPr>
          <w:sz w:val="24"/>
          <w:szCs w:val="24"/>
        </w:rPr>
        <w:t xml:space="preserve"> has found that genetic variation accounts for 10-32% of individual differences in the trust game with twin study design, which is similar with the estimated magnitude in our research.</w:t>
      </w:r>
    </w:p>
    <w:p w14:paraId="2FEAD292" w14:textId="77777777" w:rsidR="00096175" w:rsidRPr="0023068A" w:rsidDel="00096175" w:rsidRDefault="00096175" w:rsidP="00096175">
      <w:pPr>
        <w:autoSpaceDE w:val="0"/>
        <w:autoSpaceDN w:val="0"/>
        <w:adjustRightInd w:val="0"/>
        <w:spacing w:beforeLines="50" w:before="156" w:afterLines="50" w:after="156" w:line="360" w:lineRule="auto"/>
        <w:jc w:val="center"/>
        <w:rPr>
          <w:del w:id="508" w:author="Wang Ling" w:date="2018-11-20T19:24:00Z"/>
          <w:moveTo w:id="509" w:author="Wang Ling" w:date="2018-11-20T19:24:00Z"/>
          <w:sz w:val="24"/>
          <w:szCs w:val="24"/>
        </w:rPr>
      </w:pPr>
      <w:moveToRangeStart w:id="510" w:author="Wang Ling" w:date="2018-11-20T19:24:00Z" w:name="move530505179"/>
      <w:moveTo w:id="511" w:author="Wang Ling" w:date="2018-11-20T19:24:00Z">
        <w:r>
          <w:rPr>
            <w:sz w:val="23"/>
            <w:szCs w:val="23"/>
          </w:rPr>
          <w:t>[Insert Table 3 here]</w:t>
        </w:r>
      </w:moveTo>
    </w:p>
    <w:moveToRangeEnd w:id="510"/>
    <w:p w14:paraId="0F88933D" w14:textId="77777777" w:rsidR="00096175" w:rsidRPr="00096175" w:rsidRDefault="00096175">
      <w:pPr>
        <w:autoSpaceDE w:val="0"/>
        <w:autoSpaceDN w:val="0"/>
        <w:adjustRightInd w:val="0"/>
        <w:spacing w:beforeLines="50" w:before="156" w:afterLines="50" w:after="156" w:line="360" w:lineRule="auto"/>
        <w:jc w:val="center"/>
        <w:rPr>
          <w:sz w:val="24"/>
          <w:szCs w:val="24"/>
        </w:rPr>
        <w:pPrChange w:id="512" w:author="Wang Ling" w:date="2018-11-20T19:24:00Z">
          <w:pPr>
            <w:spacing w:beforeLines="50" w:before="156" w:afterLines="50" w:after="156" w:line="360" w:lineRule="auto"/>
          </w:pPr>
        </w:pPrChange>
      </w:pPr>
    </w:p>
    <w:p w14:paraId="63DDD779" w14:textId="449371E1" w:rsidR="008C511E" w:rsidRPr="00F77500" w:rsidRDefault="008C511E" w:rsidP="00EF6440">
      <w:pPr>
        <w:spacing w:beforeLines="50" w:before="156" w:afterLines="50" w:after="156" w:line="360" w:lineRule="auto"/>
        <w:rPr>
          <w:sz w:val="24"/>
          <w:szCs w:val="24"/>
        </w:rPr>
      </w:pPr>
      <w:r w:rsidRPr="00F77500">
        <w:rPr>
          <w:sz w:val="24"/>
          <w:szCs w:val="24"/>
        </w:rPr>
        <w:t>The results suggest</w:t>
      </w:r>
      <w:r w:rsidR="00F345E9">
        <w:rPr>
          <w:sz w:val="24"/>
          <w:szCs w:val="24"/>
        </w:rPr>
        <w:t xml:space="preserve"> that</w:t>
      </w:r>
      <w:r w:rsidRPr="00F77500">
        <w:rPr>
          <w:sz w:val="24"/>
          <w:szCs w:val="24"/>
        </w:rPr>
        <w:t xml:space="preserve"> genetic distance has a positive effect on the variation in </w:t>
      </w:r>
      <w:del w:id="513" w:author="Wang Ling" w:date="2018-11-20T19:24:00Z">
        <w:r w:rsidRPr="00F77500" w:rsidDel="00096175">
          <w:rPr>
            <w:sz w:val="24"/>
            <w:szCs w:val="24"/>
          </w:rPr>
          <w:delText xml:space="preserve">most </w:delText>
        </w:r>
      </w:del>
      <w:del w:id="514" w:author="Wang Ling" w:date="2018-11-20T10:02:00Z">
        <w:r w:rsidRPr="00F77500" w:rsidDel="00196916">
          <w:rPr>
            <w:sz w:val="24"/>
            <w:szCs w:val="24"/>
          </w:rPr>
          <w:delText>economic preference</w:delText>
        </w:r>
      </w:del>
      <w:del w:id="515" w:author="Wang Ling" w:date="2018-11-20T19:24:00Z">
        <w:r w:rsidRPr="00F77500" w:rsidDel="00096175">
          <w:rPr>
            <w:sz w:val="24"/>
            <w:szCs w:val="24"/>
          </w:rPr>
          <w:delText>s of different dimensions</w:delText>
        </w:r>
      </w:del>
      <w:ins w:id="516" w:author="Wang Ling" w:date="2018-11-20T19:24:00Z">
        <w:r w:rsidR="00096175">
          <w:rPr>
            <w:sz w:val="24"/>
            <w:szCs w:val="24"/>
          </w:rPr>
          <w:t>the three categories</w:t>
        </w:r>
      </w:ins>
      <w:ins w:id="517" w:author="Wang Ling" w:date="2018-11-20T20:18:00Z">
        <w:r w:rsidR="00975F32">
          <w:rPr>
            <w:sz w:val="24"/>
            <w:szCs w:val="24"/>
          </w:rPr>
          <w:t xml:space="preserve"> of representative and fundamental preferences</w:t>
        </w:r>
      </w:ins>
      <w:r w:rsidRPr="00F77500">
        <w:rPr>
          <w:sz w:val="24"/>
          <w:szCs w:val="24"/>
        </w:rPr>
        <w:t>, including risk preference</w:t>
      </w:r>
      <w:ins w:id="518" w:author="Wang Ling" w:date="2018-11-20T20:18:00Z">
        <w:r w:rsidR="00975F32">
          <w:rPr>
            <w:sz w:val="24"/>
            <w:szCs w:val="24"/>
          </w:rPr>
          <w:t>, time preference and social preference</w:t>
        </w:r>
      </w:ins>
      <w:del w:id="519" w:author="Wang Ling" w:date="2018-11-20T20:18:00Z">
        <w:r w:rsidRPr="00F77500" w:rsidDel="00975F32">
          <w:rPr>
            <w:sz w:val="24"/>
            <w:szCs w:val="24"/>
          </w:rPr>
          <w:delText>, trust, collectivism and individualism</w:delText>
        </w:r>
      </w:del>
      <w:r w:rsidRPr="00F77500">
        <w:rPr>
          <w:sz w:val="24"/>
          <w:szCs w:val="24"/>
        </w:rPr>
        <w:t xml:space="preserve">. And the potential confounding factors are </w:t>
      </w:r>
      <w:r w:rsidR="00EF6516">
        <w:rPr>
          <w:sz w:val="24"/>
          <w:szCs w:val="24"/>
        </w:rPr>
        <w:t>unlikely</w:t>
      </w:r>
      <w:r w:rsidR="00EF6516" w:rsidRPr="00F77500">
        <w:rPr>
          <w:sz w:val="24"/>
          <w:szCs w:val="24"/>
        </w:rPr>
        <w:t xml:space="preserve"> </w:t>
      </w:r>
      <w:r w:rsidRPr="00F77500">
        <w:rPr>
          <w:sz w:val="24"/>
          <w:szCs w:val="24"/>
        </w:rPr>
        <w:t>driving the results</w:t>
      </w:r>
      <w:r w:rsidR="00780279" w:rsidRPr="00F77500">
        <w:rPr>
          <w:sz w:val="24"/>
          <w:szCs w:val="24"/>
        </w:rPr>
        <w:t>.</w:t>
      </w:r>
    </w:p>
    <w:p w14:paraId="50A01E4A" w14:textId="5BF51FC4" w:rsidR="008C511E" w:rsidRPr="00FC189B" w:rsidRDefault="00DF2297" w:rsidP="00EF6440">
      <w:pPr>
        <w:spacing w:beforeLines="50" w:before="156" w:afterLines="50" w:after="156" w:line="360" w:lineRule="auto"/>
        <w:rPr>
          <w:i/>
          <w:sz w:val="24"/>
          <w:szCs w:val="24"/>
        </w:rPr>
      </w:pPr>
      <w:r w:rsidRPr="00FC189B">
        <w:rPr>
          <w:i/>
          <w:sz w:val="24"/>
          <w:szCs w:val="24"/>
        </w:rPr>
        <w:t>4.3</w:t>
      </w:r>
      <w:r w:rsidR="000B1B76" w:rsidRPr="00FC189B">
        <w:rPr>
          <w:i/>
          <w:sz w:val="24"/>
          <w:szCs w:val="24"/>
        </w:rPr>
        <w:t>.</w:t>
      </w:r>
      <w:r w:rsidRPr="00FC189B">
        <w:rPr>
          <w:i/>
          <w:sz w:val="24"/>
          <w:szCs w:val="24"/>
        </w:rPr>
        <w:t xml:space="preserve"> </w:t>
      </w:r>
      <w:r w:rsidR="008C511E" w:rsidRPr="00FC189B">
        <w:rPr>
          <w:i/>
          <w:sz w:val="24"/>
          <w:szCs w:val="24"/>
        </w:rPr>
        <w:t xml:space="preserve">Genetic distance and </w:t>
      </w:r>
      <w:del w:id="520" w:author="Wang Ling" w:date="2018-11-20T10:02:00Z">
        <w:r w:rsidR="008C511E" w:rsidRPr="00FC189B" w:rsidDel="00196916">
          <w:rPr>
            <w:i/>
            <w:sz w:val="24"/>
            <w:szCs w:val="24"/>
          </w:rPr>
          <w:delText>economic behavior</w:delText>
        </w:r>
      </w:del>
      <w:ins w:id="521" w:author="Wang Ling" w:date="2018-11-20T10:02:00Z">
        <w:r w:rsidR="00196916">
          <w:rPr>
            <w:i/>
            <w:sz w:val="24"/>
            <w:szCs w:val="24"/>
          </w:rPr>
          <w:t>behavior</w:t>
        </w:r>
      </w:ins>
      <w:r w:rsidR="008C511E" w:rsidRPr="00FC189B">
        <w:rPr>
          <w:i/>
          <w:sz w:val="24"/>
          <w:szCs w:val="24"/>
        </w:rPr>
        <w:t xml:space="preserve"> differences</w:t>
      </w:r>
    </w:p>
    <w:p w14:paraId="29B6D4DA" w14:textId="7DC772BE" w:rsidR="008C511E" w:rsidRPr="00F77500" w:rsidRDefault="008C511E" w:rsidP="00EF6440">
      <w:pPr>
        <w:spacing w:beforeLines="50" w:before="156" w:afterLines="50" w:after="156" w:line="360" w:lineRule="auto"/>
        <w:rPr>
          <w:sz w:val="24"/>
          <w:szCs w:val="24"/>
        </w:rPr>
      </w:pPr>
      <w:r w:rsidRPr="00F77500">
        <w:rPr>
          <w:sz w:val="24"/>
          <w:szCs w:val="24"/>
        </w:rPr>
        <w:t xml:space="preserve">After examining genetic distance’s effect on </w:t>
      </w:r>
      <w:del w:id="522" w:author="Wang Ling" w:date="2018-11-20T10:02:00Z">
        <w:r w:rsidRPr="00F77500" w:rsidDel="00196916">
          <w:rPr>
            <w:sz w:val="24"/>
            <w:szCs w:val="24"/>
          </w:rPr>
          <w:delText>economic preference</w:delText>
        </w:r>
      </w:del>
      <w:ins w:id="523" w:author="Wang Ling" w:date="2018-11-20T10:02:00Z">
        <w:r w:rsidR="00196916">
          <w:rPr>
            <w:sz w:val="24"/>
            <w:szCs w:val="24"/>
          </w:rPr>
          <w:t>preference</w:t>
        </w:r>
      </w:ins>
      <w:r w:rsidRPr="00F77500">
        <w:rPr>
          <w:sz w:val="24"/>
          <w:szCs w:val="24"/>
        </w:rPr>
        <w:t xml:space="preserve"> differences, we further test whether genetic distance affects variation in </w:t>
      </w:r>
      <w:del w:id="524" w:author="Wang Ling" w:date="2018-11-20T10:02:00Z">
        <w:r w:rsidRPr="00F77500" w:rsidDel="00196916">
          <w:rPr>
            <w:sz w:val="24"/>
            <w:szCs w:val="24"/>
          </w:rPr>
          <w:delText>economic behavior</w:delText>
        </w:r>
      </w:del>
      <w:ins w:id="525" w:author="Wang Ling" w:date="2018-11-20T10:02:00Z">
        <w:r w:rsidR="00196916">
          <w:rPr>
            <w:sz w:val="24"/>
            <w:szCs w:val="24"/>
          </w:rPr>
          <w:t>behavior</w:t>
        </w:r>
      </w:ins>
      <w:r w:rsidRPr="00F77500">
        <w:rPr>
          <w:sz w:val="24"/>
          <w:szCs w:val="24"/>
        </w:rPr>
        <w:t xml:space="preserve">s, including entrepreneurship, </w:t>
      </w:r>
      <w:r w:rsidR="00371038">
        <w:rPr>
          <w:sz w:val="24"/>
          <w:szCs w:val="24"/>
        </w:rPr>
        <w:t>savings rate</w:t>
      </w:r>
      <w:r w:rsidRPr="00F77500">
        <w:rPr>
          <w:sz w:val="24"/>
          <w:szCs w:val="24"/>
        </w:rPr>
        <w:t xml:space="preserve">, </w:t>
      </w:r>
      <w:ins w:id="526" w:author="Wang Ling" w:date="2018-11-20T20:19:00Z">
        <w:r w:rsidR="00975F32">
          <w:rPr>
            <w:sz w:val="24"/>
            <w:szCs w:val="24"/>
          </w:rPr>
          <w:t>risk-taking behavior (</w:t>
        </w:r>
      </w:ins>
      <w:r w:rsidRPr="00F77500">
        <w:rPr>
          <w:sz w:val="24"/>
          <w:szCs w:val="24"/>
        </w:rPr>
        <w:t>alcoholism</w:t>
      </w:r>
      <w:ins w:id="527" w:author="Wang Ling" w:date="2018-11-20T20:19:00Z">
        <w:r w:rsidR="00975F32">
          <w:rPr>
            <w:sz w:val="24"/>
            <w:szCs w:val="24"/>
          </w:rPr>
          <w:t>)</w:t>
        </w:r>
      </w:ins>
      <w:r w:rsidRPr="00F77500">
        <w:rPr>
          <w:sz w:val="24"/>
          <w:szCs w:val="24"/>
        </w:rPr>
        <w:t xml:space="preserve">, </w:t>
      </w:r>
      <w:ins w:id="528" w:author="Wang Ling" w:date="2018-11-20T20:19:00Z">
        <w:r w:rsidR="00975F32">
          <w:rPr>
            <w:sz w:val="24"/>
            <w:szCs w:val="24"/>
          </w:rPr>
          <w:t>cooperative behavior (</w:t>
        </w:r>
      </w:ins>
      <w:r w:rsidRPr="00F77500">
        <w:rPr>
          <w:sz w:val="24"/>
          <w:szCs w:val="24"/>
        </w:rPr>
        <w:t>neighborhood intimacy</w:t>
      </w:r>
      <w:ins w:id="529" w:author="Wang Ling" w:date="2018-11-20T20:19:00Z">
        <w:r w:rsidR="00975F32">
          <w:rPr>
            <w:sz w:val="24"/>
            <w:szCs w:val="24"/>
          </w:rPr>
          <w:t>)</w:t>
        </w:r>
      </w:ins>
      <w:r w:rsidRPr="00F77500">
        <w:rPr>
          <w:sz w:val="24"/>
          <w:szCs w:val="24"/>
        </w:rPr>
        <w:t xml:space="preserve"> and </w:t>
      </w:r>
      <w:ins w:id="530" w:author="Wang Ling" w:date="2018-11-20T20:19:00Z">
        <w:r w:rsidR="00975F32">
          <w:rPr>
            <w:sz w:val="24"/>
            <w:szCs w:val="24"/>
          </w:rPr>
          <w:t>prosocial behavior (</w:t>
        </w:r>
      </w:ins>
      <w:r w:rsidRPr="00F77500">
        <w:rPr>
          <w:sz w:val="24"/>
          <w:szCs w:val="24"/>
        </w:rPr>
        <w:t>donation</w:t>
      </w:r>
      <w:ins w:id="531" w:author="Wang Ling" w:date="2018-11-20T20:19:00Z">
        <w:r w:rsidR="00975F32">
          <w:rPr>
            <w:sz w:val="24"/>
            <w:szCs w:val="24"/>
          </w:rPr>
          <w:t>)</w:t>
        </w:r>
      </w:ins>
      <w:r w:rsidRPr="00F77500">
        <w:rPr>
          <w:sz w:val="24"/>
          <w:szCs w:val="24"/>
        </w:rPr>
        <w:t xml:space="preserve">. We choose theses five </w:t>
      </w:r>
      <w:del w:id="532" w:author="Wang Ling" w:date="2018-11-20T10:02:00Z">
        <w:r w:rsidRPr="00F77500" w:rsidDel="00196916">
          <w:rPr>
            <w:sz w:val="24"/>
            <w:szCs w:val="24"/>
          </w:rPr>
          <w:delText>economic behavior</w:delText>
        </w:r>
      </w:del>
      <w:ins w:id="533" w:author="Wang Ling" w:date="2018-11-20T10:02:00Z">
        <w:r w:rsidR="00196916">
          <w:rPr>
            <w:sz w:val="24"/>
            <w:szCs w:val="24"/>
          </w:rPr>
          <w:t>behavior</w:t>
        </w:r>
      </w:ins>
      <w:r w:rsidRPr="00F77500">
        <w:rPr>
          <w:sz w:val="24"/>
          <w:szCs w:val="24"/>
        </w:rPr>
        <w:t xml:space="preserve">s because they are highly related with the </w:t>
      </w:r>
      <w:del w:id="534" w:author="Wang Ling" w:date="2018-11-20T20:20:00Z">
        <w:r w:rsidRPr="00F77500" w:rsidDel="00975F32">
          <w:rPr>
            <w:sz w:val="24"/>
            <w:szCs w:val="24"/>
          </w:rPr>
          <w:delText xml:space="preserve">four </w:delText>
        </w:r>
      </w:del>
      <w:ins w:id="535" w:author="Wang Ling" w:date="2018-11-20T20:20:00Z">
        <w:r w:rsidR="00975F32">
          <w:rPr>
            <w:sz w:val="24"/>
            <w:szCs w:val="24"/>
          </w:rPr>
          <w:t>three</w:t>
        </w:r>
        <w:r w:rsidR="00975F32" w:rsidRPr="00F77500">
          <w:rPr>
            <w:sz w:val="24"/>
            <w:szCs w:val="24"/>
          </w:rPr>
          <w:t xml:space="preserve"> </w:t>
        </w:r>
      </w:ins>
      <w:r w:rsidRPr="00F77500">
        <w:rPr>
          <w:sz w:val="24"/>
          <w:szCs w:val="24"/>
        </w:rPr>
        <w:t xml:space="preserve">fundamental </w:t>
      </w:r>
      <w:del w:id="536" w:author="Wang Ling" w:date="2018-11-20T10:02:00Z">
        <w:r w:rsidRPr="00F77500" w:rsidDel="00196916">
          <w:rPr>
            <w:sz w:val="24"/>
            <w:szCs w:val="24"/>
          </w:rPr>
          <w:delText>economic preference</w:delText>
        </w:r>
      </w:del>
      <w:ins w:id="537" w:author="Wang Ling" w:date="2018-11-20T10:02:00Z">
        <w:r w:rsidR="00196916">
          <w:rPr>
            <w:sz w:val="24"/>
            <w:szCs w:val="24"/>
          </w:rPr>
          <w:t>preference</w:t>
        </w:r>
      </w:ins>
      <w:r w:rsidRPr="00F77500">
        <w:rPr>
          <w:sz w:val="24"/>
          <w:szCs w:val="24"/>
        </w:rPr>
        <w:t xml:space="preserve">s that we focus on in this paper according to the </w:t>
      </w:r>
      <w:r w:rsidR="00F345E9">
        <w:rPr>
          <w:sz w:val="24"/>
          <w:szCs w:val="24"/>
        </w:rPr>
        <w:t>relevant</w:t>
      </w:r>
      <w:r w:rsidR="00F345E9" w:rsidRPr="00F77500">
        <w:rPr>
          <w:sz w:val="24"/>
          <w:szCs w:val="24"/>
        </w:rPr>
        <w:t xml:space="preserve"> </w:t>
      </w:r>
      <w:r w:rsidRPr="00F77500">
        <w:rPr>
          <w:sz w:val="24"/>
          <w:szCs w:val="24"/>
        </w:rPr>
        <w:t>literature.</w:t>
      </w:r>
    </w:p>
    <w:p w14:paraId="66106C1C" w14:textId="3598D59C" w:rsidR="008C511E" w:rsidRDefault="008C511E" w:rsidP="00EF6440">
      <w:pPr>
        <w:spacing w:beforeLines="50" w:before="156" w:afterLines="50" w:after="156" w:line="360" w:lineRule="auto"/>
        <w:rPr>
          <w:sz w:val="24"/>
          <w:szCs w:val="24"/>
        </w:rPr>
      </w:pPr>
      <w:r w:rsidRPr="00F77500">
        <w:rPr>
          <w:sz w:val="24"/>
          <w:szCs w:val="24"/>
        </w:rPr>
        <w:t xml:space="preserve">The regression results are reported in Table </w:t>
      </w:r>
      <w:del w:id="538" w:author="Wang Ling" w:date="2018-11-20T20:20:00Z">
        <w:r w:rsidR="00D00D6A" w:rsidDel="00975F32">
          <w:rPr>
            <w:sz w:val="24"/>
            <w:szCs w:val="24"/>
          </w:rPr>
          <w:delText>4</w:delText>
        </w:r>
      </w:del>
      <w:ins w:id="539" w:author="Wang Ling" w:date="2018-11-20T20:20:00Z">
        <w:r w:rsidR="00975F32">
          <w:rPr>
            <w:sz w:val="24"/>
            <w:szCs w:val="24"/>
          </w:rPr>
          <w:t>A1</w:t>
        </w:r>
      </w:ins>
      <w:r w:rsidR="00D00D6A">
        <w:rPr>
          <w:sz w:val="24"/>
          <w:szCs w:val="24"/>
        </w:rPr>
        <w:t>.</w:t>
      </w:r>
      <w:r w:rsidRPr="00F77500">
        <w:rPr>
          <w:sz w:val="24"/>
          <w:szCs w:val="24"/>
        </w:rPr>
        <w:t xml:space="preserve"> </w:t>
      </w:r>
      <w:r w:rsidR="005A34EA" w:rsidRPr="00F77500">
        <w:rPr>
          <w:sz w:val="24"/>
          <w:szCs w:val="24"/>
        </w:rPr>
        <w:t>All the regression</w:t>
      </w:r>
      <w:r w:rsidR="00285171">
        <w:rPr>
          <w:sz w:val="24"/>
          <w:szCs w:val="24"/>
        </w:rPr>
        <w:t>s</w:t>
      </w:r>
      <w:r w:rsidR="005A34EA" w:rsidRPr="00F77500">
        <w:rPr>
          <w:sz w:val="24"/>
          <w:szCs w:val="24"/>
        </w:rPr>
        <w:t xml:space="preserve"> ha</w:t>
      </w:r>
      <w:r w:rsidR="00285171">
        <w:rPr>
          <w:sz w:val="24"/>
          <w:szCs w:val="24"/>
        </w:rPr>
        <w:t>ve</w:t>
      </w:r>
      <w:r w:rsidR="005A34EA" w:rsidRPr="00F77500">
        <w:rPr>
          <w:sz w:val="24"/>
          <w:szCs w:val="24"/>
        </w:rPr>
        <w:t xml:space="preserve"> controlled for the potential confounding factors. </w:t>
      </w:r>
      <w:r w:rsidR="005A34EA">
        <w:rPr>
          <w:sz w:val="24"/>
          <w:szCs w:val="24"/>
        </w:rPr>
        <w:t>According to column</w:t>
      </w:r>
      <w:r w:rsidR="00285171">
        <w:rPr>
          <w:sz w:val="24"/>
          <w:szCs w:val="24"/>
        </w:rPr>
        <w:t>s</w:t>
      </w:r>
      <w:r w:rsidR="005A34EA">
        <w:rPr>
          <w:sz w:val="24"/>
          <w:szCs w:val="24"/>
        </w:rPr>
        <w:t xml:space="preserve"> 1-3 in Table</w:t>
      </w:r>
      <w:del w:id="540" w:author="Wang Ling" w:date="2018-11-20T20:20:00Z">
        <w:r w:rsidR="005A34EA" w:rsidDel="00975F32">
          <w:rPr>
            <w:sz w:val="24"/>
            <w:szCs w:val="24"/>
          </w:rPr>
          <w:delText xml:space="preserve"> 4</w:delText>
        </w:r>
      </w:del>
      <w:ins w:id="541" w:author="Wang Ling" w:date="2018-11-20T20:20:00Z">
        <w:r w:rsidR="00975F32">
          <w:rPr>
            <w:sz w:val="24"/>
            <w:szCs w:val="24"/>
          </w:rPr>
          <w:t xml:space="preserve"> A1</w:t>
        </w:r>
      </w:ins>
      <w:r w:rsidR="005A34EA">
        <w:rPr>
          <w:sz w:val="24"/>
          <w:szCs w:val="24"/>
        </w:rPr>
        <w:t xml:space="preserve">, we </w:t>
      </w:r>
      <w:r w:rsidR="00943BB4">
        <w:rPr>
          <w:rFonts w:hint="eastAsia"/>
          <w:sz w:val="24"/>
          <w:szCs w:val="24"/>
        </w:rPr>
        <w:t>draw</w:t>
      </w:r>
      <w:r w:rsidR="005A34EA">
        <w:rPr>
          <w:sz w:val="24"/>
          <w:szCs w:val="24"/>
        </w:rPr>
        <w:t xml:space="preserve"> </w:t>
      </w:r>
      <w:r w:rsidRPr="00F77500">
        <w:rPr>
          <w:sz w:val="24"/>
          <w:szCs w:val="24"/>
        </w:rPr>
        <w:t xml:space="preserve">Fig </w:t>
      </w:r>
      <w:del w:id="542" w:author="Wang Ling" w:date="2018-11-20T20:21:00Z">
        <w:r w:rsidR="00D00D6A" w:rsidDel="00975F32">
          <w:rPr>
            <w:sz w:val="24"/>
            <w:szCs w:val="24"/>
          </w:rPr>
          <w:delText>A3</w:delText>
        </w:r>
        <w:r w:rsidRPr="00F77500" w:rsidDel="00975F32">
          <w:rPr>
            <w:sz w:val="24"/>
            <w:szCs w:val="24"/>
          </w:rPr>
          <w:delText xml:space="preserve"> </w:delText>
        </w:r>
      </w:del>
      <w:ins w:id="543" w:author="Wang Ling" w:date="2018-11-20T20:21:00Z">
        <w:r w:rsidR="00975F32">
          <w:rPr>
            <w:sz w:val="24"/>
            <w:szCs w:val="24"/>
          </w:rPr>
          <w:t>4</w:t>
        </w:r>
        <w:r w:rsidR="00975F32" w:rsidRPr="00F77500">
          <w:rPr>
            <w:sz w:val="24"/>
            <w:szCs w:val="24"/>
          </w:rPr>
          <w:t xml:space="preserve"> </w:t>
        </w:r>
      </w:ins>
      <w:r w:rsidR="005A34EA">
        <w:rPr>
          <w:sz w:val="24"/>
          <w:szCs w:val="24"/>
        </w:rPr>
        <w:t>presenting</w:t>
      </w:r>
      <w:r w:rsidRPr="00F77500">
        <w:rPr>
          <w:sz w:val="24"/>
          <w:szCs w:val="24"/>
        </w:rPr>
        <w:t xml:space="preserve"> the effect</w:t>
      </w:r>
      <w:r w:rsidR="0015123E">
        <w:rPr>
          <w:rFonts w:hint="eastAsia"/>
          <w:sz w:val="24"/>
          <w:szCs w:val="24"/>
        </w:rPr>
        <w:t>s</w:t>
      </w:r>
      <w:r w:rsidRPr="00F77500">
        <w:rPr>
          <w:sz w:val="24"/>
          <w:szCs w:val="24"/>
        </w:rPr>
        <w:t xml:space="preserve"> of genetic distance on differences in three</w:t>
      </w:r>
      <w:r w:rsidR="00285171">
        <w:rPr>
          <w:sz w:val="24"/>
          <w:szCs w:val="24"/>
        </w:rPr>
        <w:t xml:space="preserve"> types of</w:t>
      </w:r>
      <w:r w:rsidRPr="00F77500">
        <w:rPr>
          <w:sz w:val="24"/>
          <w:szCs w:val="24"/>
        </w:rPr>
        <w:t xml:space="preserve"> behaviors including entrepreneurship, saving</w:t>
      </w:r>
      <w:ins w:id="544" w:author="Wang Ling" w:date="2018-11-20T20:21:00Z">
        <w:r w:rsidR="00975F32">
          <w:rPr>
            <w:sz w:val="24"/>
            <w:szCs w:val="24"/>
          </w:rPr>
          <w:t>s rate</w:t>
        </w:r>
      </w:ins>
      <w:del w:id="545" w:author="Wang Ling" w:date="2018-11-20T20:21:00Z">
        <w:r w:rsidRPr="00F77500" w:rsidDel="00975F32">
          <w:rPr>
            <w:sz w:val="24"/>
            <w:szCs w:val="24"/>
          </w:rPr>
          <w:delText xml:space="preserve"> behavior</w:delText>
        </w:r>
      </w:del>
      <w:r w:rsidRPr="00F77500">
        <w:rPr>
          <w:sz w:val="24"/>
          <w:szCs w:val="24"/>
        </w:rPr>
        <w:t xml:space="preserve"> and alcoholism. The bars show the estimators of genetic distance’s effect while the error bars represent the 95% confidence interval. </w:t>
      </w:r>
      <w:r w:rsidRPr="00F77500">
        <w:rPr>
          <w:sz w:val="24"/>
          <w:szCs w:val="24"/>
        </w:rPr>
        <w:lastRenderedPageBreak/>
        <w:t xml:space="preserve">The results show that we obtain </w:t>
      </w:r>
      <w:r w:rsidR="0015123E">
        <w:rPr>
          <w:sz w:val="24"/>
          <w:szCs w:val="24"/>
        </w:rPr>
        <w:t>a</w:t>
      </w:r>
      <w:r w:rsidR="0015123E" w:rsidRPr="00F77500">
        <w:rPr>
          <w:sz w:val="24"/>
          <w:szCs w:val="24"/>
        </w:rPr>
        <w:t xml:space="preserve"> </w:t>
      </w:r>
      <w:r w:rsidRPr="00F77500">
        <w:rPr>
          <w:sz w:val="24"/>
          <w:szCs w:val="24"/>
        </w:rPr>
        <w:t xml:space="preserve">similar pattern with the results on preference differences: genetic distance has a positive and significant effect on differences in entrepreneurship, </w:t>
      </w:r>
      <w:r w:rsidR="00371038">
        <w:rPr>
          <w:sz w:val="24"/>
          <w:szCs w:val="24"/>
        </w:rPr>
        <w:t>savings rate</w:t>
      </w:r>
      <w:r w:rsidRPr="00F77500">
        <w:rPr>
          <w:sz w:val="24"/>
          <w:szCs w:val="24"/>
        </w:rPr>
        <w:t xml:space="preserve"> and alcoholism. For instance, one standard deviation in genetic distance accounts for </w:t>
      </w:r>
      <w:r w:rsidR="000208B5">
        <w:rPr>
          <w:sz w:val="24"/>
          <w:szCs w:val="24"/>
        </w:rPr>
        <w:t>9.95</w:t>
      </w:r>
      <w:r w:rsidRPr="00F77500">
        <w:rPr>
          <w:sz w:val="24"/>
          <w:szCs w:val="24"/>
        </w:rPr>
        <w:t xml:space="preserve">% of a standard deviation of differences in entrepreneurship. Compared with previous studies, the magnitude is lower than the estimated heritability for entrepreneurship in the twin study, which </w:t>
      </w:r>
      <w:r w:rsidR="00821BC6">
        <w:rPr>
          <w:rFonts w:hint="eastAsia"/>
          <w:sz w:val="24"/>
          <w:szCs w:val="24"/>
        </w:rPr>
        <w:t>is</w:t>
      </w:r>
      <w:r w:rsidR="00821BC6">
        <w:rPr>
          <w:sz w:val="24"/>
          <w:szCs w:val="24"/>
        </w:rPr>
        <w:t xml:space="preserve"> </w:t>
      </w:r>
      <w:r w:rsidR="00821BC6">
        <w:rPr>
          <w:rFonts w:hint="eastAsia"/>
          <w:sz w:val="24"/>
          <w:szCs w:val="24"/>
        </w:rPr>
        <w:t>about</w:t>
      </w:r>
      <w:r w:rsidRPr="00F77500">
        <w:rPr>
          <w:sz w:val="24"/>
          <w:szCs w:val="24"/>
        </w:rPr>
        <w:t xml:space="preserve"> 40%</w:t>
      </w:r>
      <w:r w:rsidR="0015123E">
        <w:rPr>
          <w:sz w:val="24"/>
          <w:szCs w:val="24"/>
        </w:rPr>
        <w:t xml:space="preserve"> </w:t>
      </w:r>
      <w:r w:rsidR="000F4D32">
        <w:rPr>
          <w:sz w:val="24"/>
          <w:szCs w:val="24"/>
        </w:rPr>
        <w:fldChar w:fldCharType="begin"/>
      </w:r>
      <w:r w:rsidR="000F4D32">
        <w:rPr>
          <w:sz w:val="24"/>
          <w:szCs w:val="24"/>
        </w:rPr>
        <w:instrText xml:space="preserve"> ADDIN EN.CITE &lt;EndNote&gt;&lt;Cite&gt;&lt;Author&gt;Nicolaou&lt;/Author&gt;&lt;Year&gt;2008&lt;/Year&gt;&lt;RecNum&gt;1887&lt;/RecNum&gt;&lt;DisplayText&gt;(Nicolaou et al., 2008; Zhang et al., 2009)&lt;/DisplayText&gt;&lt;record&gt;&lt;rec-number&gt;1887&lt;/rec-number&gt;&lt;foreign-keys&gt;&lt;key app="EN" db-id="5av2ar2d802ax6earv6xaswcrwtpwerr9rrw"&gt;1887&lt;/key&gt;&lt;/foreign-keys&gt;&lt;ref-type name="Journal Article"&gt;17&lt;/ref-type&gt;&lt;contributors&gt;&lt;authors&gt;&lt;author&gt;Nicolaou, Nicos&lt;/author&gt;&lt;author&gt;Shane, Scott&lt;/author&gt;&lt;author&gt;Cherkas, Lynn&lt;/author&gt;&lt;author&gt;Hunkin, Janice&lt;/author&gt;&lt;author&gt;Spector, Tim D&lt;/author&gt;&lt;/authors&gt;&lt;/contributors&gt;&lt;titles&gt;&lt;title&gt;Is the tendency to engage in entrepreneurship genetic?&lt;/title&gt;&lt;secondary-title&gt;Management Science&lt;/secondary-title&gt;&lt;/titles&gt;&lt;periodical&gt;&lt;full-title&gt;Management Science&lt;/full-title&gt;&lt;/periodical&gt;&lt;pages&gt;167-179&lt;/pages&gt;&lt;volume&gt;54&lt;/volume&gt;&lt;number&gt;1&lt;/number&gt;&lt;dates&gt;&lt;year&gt;2008&lt;/year&gt;&lt;/dates&gt;&lt;isbn&gt;0025-1909&lt;/isbn&gt;&lt;urls&gt;&lt;/urls&gt;&lt;/record&gt;&lt;/Cite&gt;&lt;Cite&gt;&lt;Author&gt;Zhang&lt;/Author&gt;&lt;Year&gt;2009&lt;/Year&gt;&lt;RecNum&gt;1888&lt;/RecNum&gt;&lt;record&gt;&lt;rec-number&gt;1888&lt;/rec-number&gt;&lt;foreign-keys&gt;&lt;key app="EN" db-id="5av2ar2d802ax6earv6xaswcrwtpwerr9rrw"&gt;1888&lt;/key&gt;&lt;/foreign-keys&gt;&lt;ref-type name="Journal Article"&gt;17&lt;/ref-type&gt;&lt;contributors&gt;&lt;authors&gt;&lt;author&gt;Zhang, Zhen&lt;/author&gt;&lt;author&gt;Zyphur, Michael J&lt;/author&gt;&lt;author&gt;Narayanan, Jayanth&lt;/author&gt;&lt;author&gt;Arvey, Richard D&lt;/author&gt;&lt;author&gt;Chaturvedi, Sankalp&lt;/author&gt;&lt;author&gt;Avolio, Bruce J&lt;/author&gt;&lt;author&gt;Lichtenstein, Paul&lt;/author&gt;&lt;author&gt;Larsson, Gerry&lt;/author&gt;&lt;/authors&gt;&lt;/contributors&gt;&lt;titles&gt;&lt;title&gt;The genetic basis of entrepreneurship: Effects of gender and personality&lt;/title&gt;&lt;secondary-title&gt;Organizational Behavior and Human Decision Processes&lt;/secondary-title&gt;&lt;/titles&gt;&lt;periodical&gt;&lt;full-title&gt;Organizational Behavior and Human Decision Processes&lt;/full-title&gt;&lt;/periodical&gt;&lt;pages&gt;93-107&lt;/pages&gt;&lt;volume&gt;110&lt;/volume&gt;&lt;number&gt;2&lt;/number&gt;&lt;dates&gt;&lt;year&gt;2009&lt;/year&gt;&lt;/dates&gt;&lt;isbn&gt;0749-5978&lt;/isbn&gt;&lt;urls&gt;&lt;/urls&gt;&lt;/record&gt;&lt;/Cite&gt;&lt;/EndNote&gt;</w:instrText>
      </w:r>
      <w:r w:rsidR="000F4D32">
        <w:rPr>
          <w:sz w:val="24"/>
          <w:szCs w:val="24"/>
        </w:rPr>
        <w:fldChar w:fldCharType="separate"/>
      </w:r>
      <w:r w:rsidR="000F4D32">
        <w:rPr>
          <w:noProof/>
          <w:sz w:val="24"/>
          <w:szCs w:val="24"/>
        </w:rPr>
        <w:t>(</w:t>
      </w:r>
      <w:hyperlink w:anchor="_ENREF_41" w:tooltip="Nicolaou, 2008 #1887" w:history="1">
        <w:r w:rsidR="006158A2">
          <w:rPr>
            <w:noProof/>
            <w:sz w:val="24"/>
            <w:szCs w:val="24"/>
          </w:rPr>
          <w:t>Nicolaou et al., 2008</w:t>
        </w:r>
      </w:hyperlink>
      <w:r w:rsidR="000F4D32">
        <w:rPr>
          <w:noProof/>
          <w:sz w:val="24"/>
          <w:szCs w:val="24"/>
        </w:rPr>
        <w:t xml:space="preserve">; </w:t>
      </w:r>
      <w:hyperlink w:anchor="_ENREF_53" w:tooltip="Zhang, 2009 #1888" w:history="1">
        <w:r w:rsidR="006158A2">
          <w:rPr>
            <w:noProof/>
            <w:sz w:val="24"/>
            <w:szCs w:val="24"/>
          </w:rPr>
          <w:t>Zhang et al., 2009</w:t>
        </w:r>
      </w:hyperlink>
      <w:r w:rsidR="000F4D32">
        <w:rPr>
          <w:noProof/>
          <w:sz w:val="24"/>
          <w:szCs w:val="24"/>
        </w:rPr>
        <w:t>)</w:t>
      </w:r>
      <w:r w:rsidR="000F4D32">
        <w:rPr>
          <w:sz w:val="24"/>
          <w:szCs w:val="24"/>
        </w:rPr>
        <w:fldChar w:fldCharType="end"/>
      </w:r>
      <w:r w:rsidRPr="00F77500">
        <w:rPr>
          <w:sz w:val="24"/>
          <w:szCs w:val="24"/>
        </w:rPr>
        <w:t xml:space="preserve">. </w:t>
      </w:r>
      <w:hyperlink w:anchor="_ENREF_45" w:tooltip="Spolaore, 2009 #1806" w:history="1">
        <w:r w:rsidR="006158A2">
          <w:rPr>
            <w:sz w:val="24"/>
            <w:szCs w:val="24"/>
          </w:rPr>
          <w:fldChar w:fldCharType="begin"/>
        </w:r>
        <w:r w:rsidR="006158A2">
          <w:rPr>
            <w:sz w:val="24"/>
            <w:szCs w:val="24"/>
          </w:rPr>
          <w:instrText xml:space="preserve"> ADDIN EN.CITE &lt;EndNote&gt;&lt;Cite AuthorYear="1"&gt;&lt;Author&gt;Spolaore&lt;/Author&gt;&lt;Year&gt;2009&lt;/Year&gt;&lt;RecNum&gt;1806&lt;/RecNum&gt;&lt;DisplayText&gt;Spolaore and Wacziarg (2009)&lt;/DisplayText&gt;&lt;record&gt;&lt;rec-number&gt;1806&lt;/rec-number&gt;&lt;foreign-keys&gt;&lt;key app="EN" db-id="5av2ar2d802ax6earv6xaswcrwtpwerr9rrw"&gt;1806&lt;/key&gt;&lt;/foreign-keys&gt;&lt;ref-type name="Journal Article"&gt;17&lt;/ref-type&gt;&lt;contributors&gt;&lt;authors&gt;&lt;author&gt;Spolaore, Enrico&lt;/author&gt;&lt;author&gt;Wacziarg, Romain&lt;/author&gt;&lt;/authors&gt;&lt;/contributors&gt;&lt;titles&gt;&lt;title&gt;The diffusion of development&lt;/title&gt;&lt;secondary-title&gt;The Quarterly Journal of Economics&lt;/secondary-title&gt;&lt;/titles&gt;&lt;periodical&gt;&lt;full-title&gt;The Quarterly Journal of Economics&lt;/full-title&gt;&lt;/periodical&gt;&lt;pages&gt;469-529&lt;/pages&gt;&lt;volume&gt;124&lt;/volume&gt;&lt;number&gt;2&lt;/number&gt;&lt;dates&gt;&lt;year&gt;2009&lt;/year&gt;&lt;/dates&gt;&lt;isbn&gt;1531-4650&lt;/isbn&gt;&lt;urls&gt;&lt;/urls&gt;&lt;/record&gt;&lt;/Cite&gt;&lt;/EndNote&gt;</w:instrText>
        </w:r>
        <w:r w:rsidR="006158A2">
          <w:rPr>
            <w:sz w:val="24"/>
            <w:szCs w:val="24"/>
          </w:rPr>
          <w:fldChar w:fldCharType="separate"/>
        </w:r>
        <w:r w:rsidR="006158A2">
          <w:rPr>
            <w:noProof/>
            <w:sz w:val="24"/>
            <w:szCs w:val="24"/>
          </w:rPr>
          <w:t>Spolaore and Wacziarg (2009)</w:t>
        </w:r>
        <w:r w:rsidR="006158A2">
          <w:rPr>
            <w:sz w:val="24"/>
            <w:szCs w:val="24"/>
          </w:rPr>
          <w:fldChar w:fldCharType="end"/>
        </w:r>
      </w:hyperlink>
      <w:r w:rsidRPr="00F77500">
        <w:rPr>
          <w:sz w:val="24"/>
          <w:szCs w:val="24"/>
        </w:rPr>
        <w:t xml:space="preserve"> explored the relationship between genetic distance and income differences in the cross-country study and found that genetic distance accounts for 16.79% of </w:t>
      </w:r>
      <w:r w:rsidR="0015123E">
        <w:rPr>
          <w:sz w:val="24"/>
          <w:szCs w:val="24"/>
        </w:rPr>
        <w:t>one</w:t>
      </w:r>
      <w:r w:rsidR="0015123E" w:rsidRPr="00F77500">
        <w:rPr>
          <w:sz w:val="24"/>
          <w:szCs w:val="24"/>
        </w:rPr>
        <w:t xml:space="preserve"> </w:t>
      </w:r>
      <w:r w:rsidRPr="00F77500">
        <w:rPr>
          <w:sz w:val="24"/>
          <w:szCs w:val="24"/>
        </w:rPr>
        <w:t xml:space="preserve">standard deviation of income differences. </w:t>
      </w:r>
      <w:del w:id="546" w:author="Wang Ling" w:date="2018-11-20T19:40:00Z">
        <w:r w:rsidRPr="00F77500" w:rsidDel="00ED555A">
          <w:rPr>
            <w:sz w:val="24"/>
            <w:szCs w:val="24"/>
          </w:rPr>
          <w:delText>In making the comparisons, h</w:delText>
        </w:r>
      </w:del>
      <w:ins w:id="547" w:author="Wang Ling" w:date="2018-11-20T19:40:00Z">
        <w:r w:rsidR="00ED555A">
          <w:rPr>
            <w:sz w:val="24"/>
            <w:szCs w:val="24"/>
          </w:rPr>
          <w:t>H</w:t>
        </w:r>
      </w:ins>
      <w:r w:rsidRPr="00F77500">
        <w:rPr>
          <w:sz w:val="24"/>
          <w:szCs w:val="24"/>
        </w:rPr>
        <w:t>owever,</w:t>
      </w:r>
      <w:ins w:id="548" w:author="Wang Ling" w:date="2018-11-20T19:40:00Z">
        <w:r w:rsidR="00ED555A">
          <w:rPr>
            <w:sz w:val="24"/>
            <w:szCs w:val="24"/>
          </w:rPr>
          <w:t xml:space="preserve"> the estimated magnitude of genetic distance’s effect </w:t>
        </w:r>
      </w:ins>
      <w:ins w:id="549" w:author="Wang Ling" w:date="2018-11-22T10:50:00Z">
        <w:r w:rsidR="007365FD">
          <w:rPr>
            <w:sz w:val="24"/>
            <w:szCs w:val="24"/>
          </w:rPr>
          <w:t xml:space="preserve">in our research </w:t>
        </w:r>
      </w:ins>
      <w:ins w:id="550" w:author="Wang Ling" w:date="2018-11-20T19:40:00Z">
        <w:r w:rsidR="00ED555A">
          <w:rPr>
            <w:sz w:val="24"/>
            <w:szCs w:val="24"/>
          </w:rPr>
          <w:t>is a lower bo</w:t>
        </w:r>
        <w:r w:rsidR="007365FD">
          <w:rPr>
            <w:sz w:val="24"/>
            <w:szCs w:val="24"/>
          </w:rPr>
          <w:t>und</w:t>
        </w:r>
      </w:ins>
      <w:del w:id="551" w:author="Wang Ling" w:date="2018-11-20T19:40:00Z">
        <w:r w:rsidRPr="00F77500" w:rsidDel="00ED555A">
          <w:rPr>
            <w:sz w:val="24"/>
            <w:szCs w:val="24"/>
          </w:rPr>
          <w:delText xml:space="preserve"> </w:delText>
        </w:r>
        <w:r w:rsidR="0015123E" w:rsidDel="00ED555A">
          <w:rPr>
            <w:sz w:val="24"/>
            <w:szCs w:val="24"/>
          </w:rPr>
          <w:delText xml:space="preserve">it is </w:delText>
        </w:r>
        <w:r w:rsidRPr="00F77500" w:rsidDel="00ED555A">
          <w:rPr>
            <w:sz w:val="24"/>
            <w:szCs w:val="24"/>
          </w:rPr>
          <w:delText xml:space="preserve">important to bear in mind that </w:delText>
        </w:r>
      </w:del>
      <w:del w:id="552" w:author="Wang Ling" w:date="2018-11-22T10:50:00Z">
        <w:r w:rsidRPr="00F77500" w:rsidDel="007365FD">
          <w:rPr>
            <w:sz w:val="24"/>
            <w:szCs w:val="24"/>
          </w:rPr>
          <w:delText>genetic distance is only imperfectly correlated with the differences in causal gene</w:delText>
        </w:r>
      </w:del>
      <w:del w:id="553" w:author="Wang Ling" w:date="2018-11-20T19:40:00Z">
        <w:r w:rsidRPr="00F77500" w:rsidDel="00ED555A">
          <w:rPr>
            <w:sz w:val="24"/>
            <w:szCs w:val="24"/>
          </w:rPr>
          <w:delText>s, so the estimator of genetic distance is a lower bound</w:delText>
        </w:r>
      </w:del>
      <w:r w:rsidRPr="00F77500">
        <w:rPr>
          <w:sz w:val="24"/>
          <w:szCs w:val="24"/>
        </w:rPr>
        <w:t xml:space="preserve">. </w:t>
      </w:r>
    </w:p>
    <w:p w14:paraId="7BBABE6A" w14:textId="0FE63E9C" w:rsidR="0023068A" w:rsidRPr="00F77500" w:rsidRDefault="0023068A" w:rsidP="0023068A">
      <w:pPr>
        <w:spacing w:beforeLines="50" w:before="156" w:afterLines="50" w:after="156" w:line="360" w:lineRule="auto"/>
        <w:jc w:val="center"/>
        <w:rPr>
          <w:sz w:val="24"/>
          <w:szCs w:val="24"/>
        </w:rPr>
      </w:pPr>
      <w:r>
        <w:rPr>
          <w:sz w:val="23"/>
          <w:szCs w:val="23"/>
        </w:rPr>
        <w:t xml:space="preserve">[Insert </w:t>
      </w:r>
      <w:del w:id="554" w:author="Wang Ling" w:date="2018-11-21T11:36:00Z">
        <w:r w:rsidDel="00B02AFA">
          <w:rPr>
            <w:sz w:val="23"/>
            <w:szCs w:val="23"/>
          </w:rPr>
          <w:delText>Table 4</w:delText>
        </w:r>
      </w:del>
      <w:ins w:id="555" w:author="Wang Ling" w:date="2018-11-21T11:36:00Z">
        <w:r w:rsidR="00B02AFA">
          <w:rPr>
            <w:sz w:val="23"/>
            <w:szCs w:val="23"/>
          </w:rPr>
          <w:t>Figure 4</w:t>
        </w:r>
      </w:ins>
      <w:r>
        <w:rPr>
          <w:sz w:val="23"/>
          <w:szCs w:val="23"/>
        </w:rPr>
        <w:t xml:space="preserve"> here]</w:t>
      </w:r>
    </w:p>
    <w:p w14:paraId="1F1061DD" w14:textId="0F9AAFFD" w:rsidR="008C511E" w:rsidRDefault="008C511E" w:rsidP="00EF6440">
      <w:pPr>
        <w:spacing w:beforeLines="50" w:before="156" w:afterLines="50" w:after="156" w:line="360" w:lineRule="auto"/>
        <w:rPr>
          <w:ins w:id="556" w:author="Wang Ling" w:date="2018-11-21T11:37:00Z"/>
          <w:sz w:val="24"/>
          <w:szCs w:val="24"/>
        </w:rPr>
      </w:pPr>
      <w:r w:rsidRPr="00F77500">
        <w:rPr>
          <w:sz w:val="24"/>
          <w:szCs w:val="24"/>
        </w:rPr>
        <w:t>Now we turn to examin</w:t>
      </w:r>
      <w:r w:rsidR="00285171">
        <w:rPr>
          <w:sz w:val="24"/>
          <w:szCs w:val="24"/>
        </w:rPr>
        <w:t>ing</w:t>
      </w:r>
      <w:r w:rsidRPr="00F77500">
        <w:rPr>
          <w:sz w:val="24"/>
          <w:szCs w:val="24"/>
        </w:rPr>
        <w:t xml:space="preserve"> the effect of genetic distance on differences in cooperative behavior (neighborhood intimacy), and </w:t>
      </w:r>
      <w:r w:rsidR="00C4637A">
        <w:rPr>
          <w:sz w:val="24"/>
          <w:szCs w:val="24"/>
        </w:rPr>
        <w:t>prosocial</w:t>
      </w:r>
      <w:r w:rsidRPr="00F77500">
        <w:rPr>
          <w:sz w:val="24"/>
          <w:szCs w:val="24"/>
        </w:rPr>
        <w:t xml:space="preserve"> behavior (</w:t>
      </w:r>
      <w:r w:rsidR="00780279" w:rsidRPr="00F77500">
        <w:rPr>
          <w:sz w:val="24"/>
          <w:szCs w:val="24"/>
        </w:rPr>
        <w:t xml:space="preserve">charity </w:t>
      </w:r>
      <w:r w:rsidRPr="00F77500">
        <w:rPr>
          <w:sz w:val="24"/>
          <w:szCs w:val="24"/>
        </w:rPr>
        <w:t xml:space="preserve">donation), which generally reflect trust and collectivism. </w:t>
      </w:r>
      <w:r w:rsidR="005A34EA">
        <w:rPr>
          <w:sz w:val="24"/>
          <w:szCs w:val="24"/>
        </w:rPr>
        <w:t xml:space="preserve">The </w:t>
      </w:r>
      <w:ins w:id="557" w:author="Wang Ling" w:date="2018-11-22T10:50:00Z">
        <w:r w:rsidR="007365FD">
          <w:rPr>
            <w:sz w:val="24"/>
            <w:szCs w:val="24"/>
          </w:rPr>
          <w:t xml:space="preserve">regression </w:t>
        </w:r>
      </w:ins>
      <w:r w:rsidR="005A34EA">
        <w:rPr>
          <w:sz w:val="24"/>
          <w:szCs w:val="24"/>
        </w:rPr>
        <w:t xml:space="preserve">results are reported in column 4-5 in table </w:t>
      </w:r>
      <w:del w:id="558" w:author="Wang Ling" w:date="2018-11-20T20:25:00Z">
        <w:r w:rsidR="005A34EA" w:rsidDel="008167E6">
          <w:rPr>
            <w:sz w:val="24"/>
            <w:szCs w:val="24"/>
          </w:rPr>
          <w:delText>4</w:delText>
        </w:r>
      </w:del>
      <w:ins w:id="559" w:author="Wang Ling" w:date="2018-11-20T20:25:00Z">
        <w:r w:rsidR="008167E6">
          <w:rPr>
            <w:sz w:val="24"/>
            <w:szCs w:val="24"/>
          </w:rPr>
          <w:t>A1</w:t>
        </w:r>
      </w:ins>
      <w:r w:rsidR="005A34EA">
        <w:rPr>
          <w:sz w:val="24"/>
          <w:szCs w:val="24"/>
        </w:rPr>
        <w:t xml:space="preserve">. </w:t>
      </w:r>
      <w:r w:rsidRPr="00F77500">
        <w:rPr>
          <w:sz w:val="24"/>
          <w:szCs w:val="24"/>
        </w:rPr>
        <w:t xml:space="preserve">Fig </w:t>
      </w:r>
      <w:del w:id="560" w:author="Wang Ling" w:date="2018-11-20T20:25:00Z">
        <w:r w:rsidR="00D00D6A" w:rsidDel="008167E6">
          <w:rPr>
            <w:sz w:val="24"/>
            <w:szCs w:val="24"/>
          </w:rPr>
          <w:delText>A4</w:delText>
        </w:r>
        <w:r w:rsidR="005A34EA" w:rsidDel="008167E6">
          <w:rPr>
            <w:sz w:val="24"/>
            <w:szCs w:val="24"/>
          </w:rPr>
          <w:delText xml:space="preserve"> </w:delText>
        </w:r>
      </w:del>
      <w:ins w:id="561" w:author="Wang Ling" w:date="2018-11-21T11:37:00Z">
        <w:r w:rsidR="00B02AFA">
          <w:rPr>
            <w:sz w:val="24"/>
            <w:szCs w:val="24"/>
          </w:rPr>
          <w:t>5</w:t>
        </w:r>
      </w:ins>
      <w:ins w:id="562" w:author="Wang Ling" w:date="2018-11-20T20:25:00Z">
        <w:r w:rsidR="008167E6">
          <w:rPr>
            <w:sz w:val="24"/>
            <w:szCs w:val="24"/>
          </w:rPr>
          <w:t xml:space="preserve"> </w:t>
        </w:r>
      </w:ins>
      <w:r w:rsidR="005A34EA">
        <w:rPr>
          <w:sz w:val="24"/>
          <w:szCs w:val="24"/>
        </w:rPr>
        <w:t>shows the coefficients and confidence interval</w:t>
      </w:r>
      <w:r w:rsidR="0015123E">
        <w:rPr>
          <w:rFonts w:hint="eastAsia"/>
          <w:sz w:val="24"/>
          <w:szCs w:val="24"/>
        </w:rPr>
        <w:t>s</w:t>
      </w:r>
      <w:r w:rsidR="005A34EA">
        <w:rPr>
          <w:sz w:val="24"/>
          <w:szCs w:val="24"/>
        </w:rPr>
        <w:t xml:space="preserve"> of genetic distance. The results show that</w:t>
      </w:r>
      <w:r w:rsidRPr="00F77500">
        <w:rPr>
          <w:sz w:val="24"/>
          <w:szCs w:val="24"/>
        </w:rPr>
        <w:t xml:space="preserve"> genetic distance has a positive and significant effect, suggesting that genetic distance can explain the variation in cooperative behavior and </w:t>
      </w:r>
      <w:r w:rsidR="00C4637A">
        <w:rPr>
          <w:sz w:val="24"/>
          <w:szCs w:val="24"/>
        </w:rPr>
        <w:t>prosocial</w:t>
      </w:r>
      <w:r w:rsidRPr="00F77500">
        <w:rPr>
          <w:sz w:val="24"/>
          <w:szCs w:val="24"/>
        </w:rPr>
        <w:t xml:space="preserve"> behavior. More specifically, one standard deviation in genetic distance between cities accounts for 22.</w:t>
      </w:r>
      <w:del w:id="563" w:author="Wang Ling" w:date="2018-11-20T20:27:00Z">
        <w:r w:rsidRPr="00F77500" w:rsidDel="008167E6">
          <w:rPr>
            <w:sz w:val="24"/>
            <w:szCs w:val="24"/>
          </w:rPr>
          <w:delText>49</w:delText>
        </w:r>
      </w:del>
      <w:ins w:id="564" w:author="Wang Ling" w:date="2018-11-20T20:27:00Z">
        <w:r w:rsidR="008167E6">
          <w:rPr>
            <w:sz w:val="24"/>
            <w:szCs w:val="24"/>
          </w:rPr>
          <w:t>70</w:t>
        </w:r>
      </w:ins>
      <w:r w:rsidRPr="00F77500">
        <w:rPr>
          <w:sz w:val="24"/>
          <w:szCs w:val="24"/>
        </w:rPr>
        <w:t xml:space="preserve">% and 12.84% of a standard deviation of </w:t>
      </w:r>
      <w:r w:rsidR="006C363F">
        <w:rPr>
          <w:sz w:val="24"/>
          <w:szCs w:val="24"/>
        </w:rPr>
        <w:t xml:space="preserve">differences in cooperative and </w:t>
      </w:r>
      <w:r w:rsidR="00C4637A">
        <w:rPr>
          <w:sz w:val="24"/>
          <w:szCs w:val="24"/>
        </w:rPr>
        <w:t>prosocial</w:t>
      </w:r>
      <w:r w:rsidR="006C363F">
        <w:rPr>
          <w:sz w:val="24"/>
          <w:szCs w:val="24"/>
        </w:rPr>
        <w:t xml:space="preserve"> behavior</w:t>
      </w:r>
      <w:r w:rsidR="007C57FF">
        <w:rPr>
          <w:rFonts w:hint="eastAsia"/>
          <w:sz w:val="24"/>
          <w:szCs w:val="24"/>
        </w:rPr>
        <w:t>s</w:t>
      </w:r>
      <w:r w:rsidRPr="00F77500">
        <w:rPr>
          <w:sz w:val="24"/>
          <w:szCs w:val="24"/>
        </w:rPr>
        <w:t xml:space="preserve">, respectively. Compared with previous research, </w:t>
      </w:r>
      <w:hyperlink w:anchor="_ENREF_10" w:tooltip="Cesarini, 2008 #1886" w:history="1">
        <w:r w:rsidR="006158A2">
          <w:rPr>
            <w:sz w:val="24"/>
            <w:szCs w:val="24"/>
          </w:rPr>
          <w:fldChar w:fldCharType="begin"/>
        </w:r>
        <w:r w:rsidR="006158A2">
          <w:rPr>
            <w:sz w:val="24"/>
            <w:szCs w:val="24"/>
          </w:rPr>
          <w:instrText xml:space="preserve"> ADDIN EN.CITE &lt;EndNote&gt;&lt;Cite AuthorYear="1"&gt;&lt;Author&gt;Cesarini&lt;/Author&gt;&lt;Year&gt;2008&lt;/Year&gt;&lt;RecNum&gt;1886&lt;/RecNum&gt;&lt;DisplayText&gt;Cesarini et al. (2008)&lt;/DisplayText&gt;&lt;record&gt;&lt;rec-number&gt;1886&lt;/rec-number&gt;&lt;foreign-keys&gt;&lt;key app="EN" db-id="5av2ar2d802ax6earv6xaswcrwtpwerr9rrw"&gt;1886&lt;/key&gt;&lt;/foreign-keys&gt;&lt;ref-type name="Journal Article"&gt;17&lt;/ref-type&gt;&lt;contributors&gt;&lt;authors&gt;&lt;author&gt;Cesarini, David&lt;/author&gt;&lt;author&gt;Dawes, Christopher T&lt;/author&gt;&lt;author&gt;Fowler, James H&lt;/author&gt;&lt;author&gt;Johannesson, Magnus&lt;/author&gt;&lt;author&gt;Lichtenstein, Paul&lt;/author&gt;&lt;author&gt;Wallace, Björn&lt;/author&gt;&lt;/authors&gt;&lt;/contributors&gt;&lt;titles&gt;&lt;title&gt;Heritability of cooperative behavior in the trust game&lt;/title&gt;&lt;secondary-title&gt;Proceedings of the National Academy of sciences&lt;/secondary-title&gt;&lt;/titles&gt;&lt;periodical&gt;&lt;full-title&gt;Proceedings of the National Academy of Sciences&lt;/full-title&gt;&lt;/periodical&gt;&lt;pages&gt;3721-3726&lt;/pages&gt;&lt;volume&gt;105&lt;/volume&gt;&lt;number&gt;10&lt;/number&gt;&lt;dates&gt;&lt;year&gt;2008&lt;/year&gt;&lt;/dates&gt;&lt;isbn&gt;0027-8424&lt;/isbn&gt;&lt;urls&gt;&lt;/urls&gt;&lt;/record&gt;&lt;/Cite&gt;&lt;/EndNote&gt;</w:instrText>
        </w:r>
        <w:r w:rsidR="006158A2">
          <w:rPr>
            <w:sz w:val="24"/>
            <w:szCs w:val="24"/>
          </w:rPr>
          <w:fldChar w:fldCharType="separate"/>
        </w:r>
        <w:r w:rsidR="006158A2">
          <w:rPr>
            <w:noProof/>
            <w:sz w:val="24"/>
            <w:szCs w:val="24"/>
          </w:rPr>
          <w:t>Cesarini et al. (2008)</w:t>
        </w:r>
        <w:r w:rsidR="006158A2">
          <w:rPr>
            <w:sz w:val="24"/>
            <w:szCs w:val="24"/>
          </w:rPr>
          <w:fldChar w:fldCharType="end"/>
        </w:r>
      </w:hyperlink>
      <w:r w:rsidRPr="00F77500">
        <w:rPr>
          <w:sz w:val="24"/>
          <w:szCs w:val="24"/>
        </w:rPr>
        <w:t xml:space="preserve"> found that genetic variation accounts for 10-32% of individual differences in the trust game. They suggested that this provide</w:t>
      </w:r>
      <w:r w:rsidR="005C3CAF">
        <w:rPr>
          <w:rFonts w:hint="eastAsia"/>
          <w:sz w:val="24"/>
          <w:szCs w:val="24"/>
        </w:rPr>
        <w:t>s</w:t>
      </w:r>
      <w:r w:rsidRPr="00F77500">
        <w:rPr>
          <w:sz w:val="24"/>
          <w:szCs w:val="24"/>
        </w:rPr>
        <w:t xml:space="preserve"> evidence for heritability of cooperative behavior, but they did not provide further direct evidence for behavior. The results of this paper further supports </w:t>
      </w:r>
      <w:hyperlink w:anchor="_ENREF_10" w:tooltip="Cesarini, 2008 #1886" w:history="1">
        <w:r w:rsidR="006158A2">
          <w:rPr>
            <w:sz w:val="24"/>
            <w:szCs w:val="24"/>
          </w:rPr>
          <w:fldChar w:fldCharType="begin"/>
        </w:r>
        <w:r w:rsidR="006158A2">
          <w:rPr>
            <w:sz w:val="24"/>
            <w:szCs w:val="24"/>
          </w:rPr>
          <w:instrText xml:space="preserve"> ADDIN EN.CITE &lt;EndNote&gt;&lt;Cite AuthorYear="1"&gt;&lt;Author&gt;Cesarini&lt;/Author&gt;&lt;Year&gt;2008&lt;/Year&gt;&lt;RecNum&gt;1886&lt;/RecNum&gt;&lt;DisplayText&gt;Cesarini et al. (2008)&lt;/DisplayText&gt;&lt;record&gt;&lt;rec-number&gt;1886&lt;/rec-number&gt;&lt;foreign-keys&gt;&lt;key app="EN" db-id="5av2ar2d802ax6earv6xaswcrwtpwerr9rrw"&gt;1886&lt;/key&gt;&lt;/foreign-keys&gt;&lt;ref-type name="Journal Article"&gt;17&lt;/ref-type&gt;&lt;contributors&gt;&lt;authors&gt;&lt;author&gt;Cesarini, David&lt;/author&gt;&lt;author&gt;Dawes, Christopher T&lt;/author&gt;&lt;author&gt;Fowler, James H&lt;/author&gt;&lt;author&gt;Johannesson, Magnus&lt;/author&gt;&lt;author&gt;Lichtenstein, Paul&lt;/author&gt;&lt;author&gt;Wallace, Björn&lt;/author&gt;&lt;/authors&gt;&lt;/contributors&gt;&lt;titles&gt;&lt;title&gt;Heritability of cooperative behavior in the trust game&lt;/title&gt;&lt;secondary-title&gt;Proceedings of the National Academy of sciences&lt;/secondary-title&gt;&lt;/titles&gt;&lt;periodical&gt;&lt;full-title&gt;Proceedings of the National Academy of Sciences&lt;/full-title&gt;&lt;/periodical&gt;&lt;pages&gt;3721-3726&lt;/pages&gt;&lt;volume&gt;105&lt;/volume&gt;&lt;number&gt;10&lt;/number&gt;&lt;dates&gt;&lt;year&gt;2008&lt;/year&gt;&lt;/dates&gt;&lt;isbn&gt;0027-8424&lt;/isbn&gt;&lt;urls&gt;&lt;/urls&gt;&lt;/record&gt;&lt;/Cite&gt;&lt;/EndNote&gt;</w:instrText>
        </w:r>
        <w:r w:rsidR="006158A2">
          <w:rPr>
            <w:sz w:val="24"/>
            <w:szCs w:val="24"/>
          </w:rPr>
          <w:fldChar w:fldCharType="separate"/>
        </w:r>
        <w:r w:rsidR="006158A2">
          <w:rPr>
            <w:noProof/>
            <w:sz w:val="24"/>
            <w:szCs w:val="24"/>
          </w:rPr>
          <w:t>Cesarini et al. (2008)</w:t>
        </w:r>
        <w:r w:rsidR="006158A2">
          <w:rPr>
            <w:sz w:val="24"/>
            <w:szCs w:val="24"/>
          </w:rPr>
          <w:fldChar w:fldCharType="end"/>
        </w:r>
      </w:hyperlink>
      <w:r w:rsidRPr="00F77500">
        <w:rPr>
          <w:sz w:val="24"/>
          <w:szCs w:val="24"/>
        </w:rPr>
        <w:t xml:space="preserve"> by testing the effect of gene on cooperative behavior as well as </w:t>
      </w:r>
      <w:r w:rsidR="00C4637A">
        <w:rPr>
          <w:sz w:val="24"/>
          <w:szCs w:val="24"/>
        </w:rPr>
        <w:t>prosocial</w:t>
      </w:r>
      <w:r w:rsidRPr="00F77500">
        <w:rPr>
          <w:sz w:val="24"/>
          <w:szCs w:val="24"/>
        </w:rPr>
        <w:t xml:space="preserve"> behavior directly. </w:t>
      </w:r>
    </w:p>
    <w:p w14:paraId="011B1049" w14:textId="77C46D7B" w:rsidR="00B02AFA" w:rsidRPr="00B02AFA" w:rsidRDefault="00B02AFA">
      <w:pPr>
        <w:spacing w:beforeLines="50" w:before="156" w:afterLines="50" w:after="156" w:line="360" w:lineRule="auto"/>
        <w:jc w:val="center"/>
        <w:rPr>
          <w:sz w:val="24"/>
          <w:szCs w:val="24"/>
        </w:rPr>
        <w:pPrChange w:id="565" w:author="Wang Ling" w:date="2018-11-21T11:37:00Z">
          <w:pPr>
            <w:spacing w:beforeLines="50" w:before="156" w:afterLines="50" w:after="156" w:line="360" w:lineRule="auto"/>
          </w:pPr>
        </w:pPrChange>
      </w:pPr>
      <w:ins w:id="566" w:author="Wang Ling" w:date="2018-11-21T11:37:00Z">
        <w:r>
          <w:rPr>
            <w:sz w:val="23"/>
            <w:szCs w:val="23"/>
          </w:rPr>
          <w:t>[Insert Figure 5 here]</w:t>
        </w:r>
      </w:ins>
    </w:p>
    <w:p w14:paraId="3CC9945C" w14:textId="7056202E" w:rsidR="00330BA3" w:rsidRDefault="008167E6" w:rsidP="00EF6440">
      <w:pPr>
        <w:spacing w:beforeLines="50" w:before="156" w:afterLines="50" w:after="156" w:line="360" w:lineRule="auto"/>
        <w:rPr>
          <w:ins w:id="567" w:author="Wang Ling" w:date="2018-11-21T10:58:00Z"/>
          <w:sz w:val="24"/>
          <w:szCs w:val="24"/>
        </w:rPr>
      </w:pPr>
      <w:ins w:id="568" w:author="Wang Ling" w:date="2018-11-20T20:28:00Z">
        <w:r>
          <w:rPr>
            <w:sz w:val="24"/>
            <w:szCs w:val="24"/>
          </w:rPr>
          <w:t xml:space="preserve">We further </w:t>
        </w:r>
      </w:ins>
      <w:ins w:id="569" w:author="Wang Ling" w:date="2018-11-21T10:34:00Z">
        <w:r w:rsidR="0004102A">
          <w:rPr>
            <w:sz w:val="24"/>
            <w:szCs w:val="24"/>
          </w:rPr>
          <w:t>explore</w:t>
        </w:r>
      </w:ins>
      <w:ins w:id="570" w:author="Wang Ling" w:date="2018-11-20T20:28:00Z">
        <w:r>
          <w:rPr>
            <w:sz w:val="24"/>
            <w:szCs w:val="24"/>
          </w:rPr>
          <w:t xml:space="preserve"> whether genetic</w:t>
        </w:r>
      </w:ins>
      <w:ins w:id="571" w:author="Wang Ling" w:date="2018-11-20T20:30:00Z">
        <w:r>
          <w:rPr>
            <w:sz w:val="24"/>
            <w:szCs w:val="24"/>
          </w:rPr>
          <w:t xml:space="preserve"> distance affects behavior</w:t>
        </w:r>
      </w:ins>
      <w:ins w:id="572" w:author="Wang Ling" w:date="2018-11-21T10:34:00Z">
        <w:r w:rsidR="0004102A">
          <w:rPr>
            <w:sz w:val="24"/>
            <w:szCs w:val="24"/>
          </w:rPr>
          <w:t xml:space="preserve"> differences</w:t>
        </w:r>
      </w:ins>
      <w:ins w:id="573" w:author="Wang Ling" w:date="2018-11-20T20:30:00Z">
        <w:r>
          <w:rPr>
            <w:sz w:val="24"/>
            <w:szCs w:val="24"/>
          </w:rPr>
          <w:t xml:space="preserve"> dire</w:t>
        </w:r>
      </w:ins>
      <w:ins w:id="574" w:author="Wang Ling" w:date="2018-11-20T20:31:00Z">
        <w:r>
          <w:rPr>
            <w:sz w:val="24"/>
            <w:szCs w:val="24"/>
          </w:rPr>
          <w:t xml:space="preserve">ctly or </w:t>
        </w:r>
        <w:r>
          <w:rPr>
            <w:sz w:val="24"/>
            <w:szCs w:val="24"/>
          </w:rPr>
          <w:lastRenderedPageBreak/>
          <w:t xml:space="preserve">through the channel of preference differences. </w:t>
        </w:r>
      </w:ins>
      <w:ins w:id="575" w:author="Wang Ling" w:date="2018-11-20T20:42:00Z">
        <w:r w:rsidR="0029379E">
          <w:rPr>
            <w:sz w:val="24"/>
            <w:szCs w:val="24"/>
          </w:rPr>
          <w:t>Table 4 reports the results.</w:t>
        </w:r>
      </w:ins>
      <w:ins w:id="576" w:author="Wang Ling" w:date="2018-11-20T20:43:00Z">
        <w:r w:rsidR="0029379E">
          <w:rPr>
            <w:sz w:val="24"/>
            <w:szCs w:val="24"/>
          </w:rPr>
          <w:t xml:space="preserve"> </w:t>
        </w:r>
      </w:ins>
      <w:ins w:id="577" w:author="Wang Ling" w:date="2018-11-21T10:34:00Z">
        <w:r w:rsidR="00375794">
          <w:rPr>
            <w:sz w:val="24"/>
            <w:szCs w:val="24"/>
          </w:rPr>
          <w:t>The de</w:t>
        </w:r>
      </w:ins>
      <w:ins w:id="578" w:author="Wang Ling" w:date="2018-11-21T10:35:00Z">
        <w:r w:rsidR="00375794">
          <w:rPr>
            <w:sz w:val="24"/>
            <w:szCs w:val="24"/>
          </w:rPr>
          <w:t>pendent variables are behavior</w:t>
        </w:r>
      </w:ins>
      <w:ins w:id="579" w:author="Wang Ling" w:date="2018-11-21T10:36:00Z">
        <w:r w:rsidR="00375794">
          <w:rPr>
            <w:sz w:val="24"/>
            <w:szCs w:val="24"/>
          </w:rPr>
          <w:t xml:space="preserve"> differences</w:t>
        </w:r>
      </w:ins>
      <w:ins w:id="580" w:author="Wang Ling" w:date="2018-11-21T10:35:00Z">
        <w:r w:rsidR="00375794">
          <w:rPr>
            <w:sz w:val="24"/>
            <w:szCs w:val="24"/>
          </w:rPr>
          <w:t>.</w:t>
        </w:r>
      </w:ins>
      <w:ins w:id="581" w:author="Wang Ling" w:date="2018-11-21T10:36:00Z">
        <w:r w:rsidR="00375794">
          <w:rPr>
            <w:sz w:val="24"/>
            <w:szCs w:val="24"/>
          </w:rPr>
          <w:t xml:space="preserve"> We control for </w:t>
        </w:r>
      </w:ins>
      <w:ins w:id="582" w:author="Wang Ling" w:date="2018-11-21T10:37:00Z">
        <w:r w:rsidR="00375794" w:rsidRPr="00375794">
          <w:rPr>
            <w:sz w:val="24"/>
            <w:szCs w:val="24"/>
          </w:rPr>
          <w:t>geographic distance, dialect distance, climate difference and Hu Line</w:t>
        </w:r>
        <w:r w:rsidR="00375794">
          <w:rPr>
            <w:sz w:val="24"/>
            <w:szCs w:val="24"/>
          </w:rPr>
          <w:t>.</w:t>
        </w:r>
      </w:ins>
      <w:ins w:id="583" w:author="Wang Ling" w:date="2018-11-21T10:35:00Z">
        <w:r w:rsidR="00375794">
          <w:rPr>
            <w:sz w:val="24"/>
            <w:szCs w:val="24"/>
          </w:rPr>
          <w:t xml:space="preserve"> </w:t>
        </w:r>
      </w:ins>
      <w:ins w:id="584" w:author="Wang Ling" w:date="2018-11-20T21:02:00Z">
        <w:r w:rsidR="00527E1C">
          <w:rPr>
            <w:sz w:val="24"/>
            <w:szCs w:val="24"/>
          </w:rPr>
          <w:t>In table 4, e</w:t>
        </w:r>
      </w:ins>
      <w:ins w:id="585" w:author="Wang Ling" w:date="2018-11-20T20:43:00Z">
        <w:r w:rsidR="0029379E">
          <w:rPr>
            <w:sz w:val="24"/>
            <w:szCs w:val="24"/>
          </w:rPr>
          <w:t xml:space="preserve">ach behavior has two </w:t>
        </w:r>
      </w:ins>
      <w:ins w:id="586" w:author="Wang Ling" w:date="2018-11-20T20:44:00Z">
        <w:r w:rsidR="0029379E">
          <w:rPr>
            <w:sz w:val="24"/>
            <w:szCs w:val="24"/>
          </w:rPr>
          <w:t>regression results</w:t>
        </w:r>
      </w:ins>
      <w:ins w:id="587" w:author="Wang Ling" w:date="2018-11-21T10:37:00Z">
        <w:r w:rsidR="00375794">
          <w:rPr>
            <w:sz w:val="24"/>
            <w:szCs w:val="24"/>
          </w:rPr>
          <w:t xml:space="preserve">. In </w:t>
        </w:r>
      </w:ins>
      <w:ins w:id="588" w:author="Wang Ling" w:date="2018-11-21T10:56:00Z">
        <w:r w:rsidR="00330BA3">
          <w:rPr>
            <w:sz w:val="24"/>
            <w:szCs w:val="24"/>
          </w:rPr>
          <w:t xml:space="preserve">column 1, 3, </w:t>
        </w:r>
      </w:ins>
      <w:ins w:id="589" w:author="Wang Ling" w:date="2018-11-21T10:57:00Z">
        <w:r w:rsidR="00330BA3">
          <w:rPr>
            <w:sz w:val="24"/>
            <w:szCs w:val="24"/>
          </w:rPr>
          <w:t>5, 7</w:t>
        </w:r>
      </w:ins>
      <w:ins w:id="590" w:author="Wang Ling" w:date="2018-11-21T11:24:00Z">
        <w:r w:rsidR="001B3732">
          <w:rPr>
            <w:sz w:val="24"/>
            <w:szCs w:val="24"/>
          </w:rPr>
          <w:t xml:space="preserve"> </w:t>
        </w:r>
      </w:ins>
      <w:ins w:id="591" w:author="Wang Ling" w:date="2018-11-21T10:57:00Z">
        <w:r w:rsidR="00330BA3">
          <w:rPr>
            <w:sz w:val="24"/>
            <w:szCs w:val="24"/>
          </w:rPr>
          <w:t>and 9</w:t>
        </w:r>
      </w:ins>
      <w:ins w:id="592" w:author="Wang Ling" w:date="2018-11-21T10:37:00Z">
        <w:r w:rsidR="00375794">
          <w:rPr>
            <w:sz w:val="24"/>
            <w:szCs w:val="24"/>
          </w:rPr>
          <w:t>,</w:t>
        </w:r>
      </w:ins>
      <w:ins w:id="593" w:author="Wang Ling" w:date="2018-11-21T10:38:00Z">
        <w:r w:rsidR="00375794">
          <w:rPr>
            <w:sz w:val="24"/>
            <w:szCs w:val="24"/>
          </w:rPr>
          <w:t xml:space="preserve"> we include only genetic distance and the various controls.</w:t>
        </w:r>
      </w:ins>
      <w:ins w:id="594" w:author="Wang Ling" w:date="2018-11-21T10:39:00Z">
        <w:r w:rsidR="00375794">
          <w:rPr>
            <w:sz w:val="24"/>
            <w:szCs w:val="24"/>
          </w:rPr>
          <w:t xml:space="preserve"> </w:t>
        </w:r>
      </w:ins>
      <w:ins w:id="595" w:author="Wang Ling" w:date="2018-11-21T10:57:00Z">
        <w:r w:rsidR="00330BA3">
          <w:rPr>
            <w:sz w:val="24"/>
            <w:szCs w:val="24"/>
          </w:rPr>
          <w:t>The results show that g</w:t>
        </w:r>
      </w:ins>
      <w:ins w:id="596" w:author="Wang Ling" w:date="2018-11-21T10:40:00Z">
        <w:r w:rsidR="00375794">
          <w:rPr>
            <w:sz w:val="24"/>
            <w:szCs w:val="24"/>
          </w:rPr>
          <w:t xml:space="preserve">enetic distance has a significantly positive </w:t>
        </w:r>
      </w:ins>
      <w:ins w:id="597" w:author="Wang Ling" w:date="2018-11-21T10:41:00Z">
        <w:r w:rsidR="00375794">
          <w:rPr>
            <w:sz w:val="24"/>
            <w:szCs w:val="24"/>
          </w:rPr>
          <w:t xml:space="preserve">effect on </w:t>
        </w:r>
      </w:ins>
      <w:ins w:id="598" w:author="Wang Ling" w:date="2018-11-21T10:57:00Z">
        <w:r w:rsidR="00330BA3">
          <w:rPr>
            <w:sz w:val="24"/>
            <w:szCs w:val="24"/>
          </w:rPr>
          <w:t>the difference in behaviors</w:t>
        </w:r>
      </w:ins>
      <w:ins w:id="599" w:author="Wang Ling" w:date="2018-11-21T10:41:00Z">
        <w:r w:rsidR="00375794">
          <w:rPr>
            <w:sz w:val="24"/>
            <w:szCs w:val="24"/>
          </w:rPr>
          <w:t>.</w:t>
        </w:r>
      </w:ins>
      <w:ins w:id="600" w:author="Wang Ling" w:date="2018-11-21T10:38:00Z">
        <w:r w:rsidR="00375794">
          <w:rPr>
            <w:sz w:val="24"/>
            <w:szCs w:val="24"/>
          </w:rPr>
          <w:t xml:space="preserve"> </w:t>
        </w:r>
      </w:ins>
      <w:ins w:id="601" w:author="Wang Ling" w:date="2018-11-21T10:39:00Z">
        <w:r w:rsidR="00375794">
          <w:rPr>
            <w:sz w:val="24"/>
            <w:szCs w:val="24"/>
          </w:rPr>
          <w:t>We then</w:t>
        </w:r>
      </w:ins>
      <w:ins w:id="602" w:author="Wang Ling" w:date="2018-11-20T21:03:00Z">
        <w:r w:rsidR="00527E1C">
          <w:rPr>
            <w:sz w:val="24"/>
            <w:szCs w:val="24"/>
          </w:rPr>
          <w:t xml:space="preserve"> </w:t>
        </w:r>
      </w:ins>
      <w:ins w:id="603" w:author="Wang Ling" w:date="2018-11-21T10:58:00Z">
        <w:r w:rsidR="00330BA3">
          <w:rPr>
            <w:sz w:val="24"/>
            <w:szCs w:val="24"/>
          </w:rPr>
          <w:t>add</w:t>
        </w:r>
      </w:ins>
      <w:ins w:id="604" w:author="Wang Ling" w:date="2018-11-21T11:02:00Z">
        <w:r w:rsidR="00330BA3">
          <w:rPr>
            <w:sz w:val="24"/>
            <w:szCs w:val="24"/>
          </w:rPr>
          <w:t xml:space="preserve"> </w:t>
        </w:r>
      </w:ins>
      <w:ins w:id="605" w:author="Wang Ling" w:date="2018-11-21T10:58:00Z">
        <w:r w:rsidR="00330BA3">
          <w:rPr>
            <w:sz w:val="24"/>
            <w:szCs w:val="24"/>
          </w:rPr>
          <w:t>related preference differences that affect corresponding behaviors in column 2, 4</w:t>
        </w:r>
      </w:ins>
      <w:ins w:id="606" w:author="Wang Ling" w:date="2018-11-21T10:59:00Z">
        <w:r w:rsidR="00330BA3">
          <w:rPr>
            <w:sz w:val="24"/>
            <w:szCs w:val="24"/>
          </w:rPr>
          <w:t>, 6, 8 and 10 (</w:t>
        </w:r>
      </w:ins>
      <w:ins w:id="607" w:author="Wang Ling" w:date="2018-11-21T11:17:00Z">
        <w:r w:rsidR="008E01C9">
          <w:rPr>
            <w:sz w:val="24"/>
            <w:szCs w:val="24"/>
          </w:rPr>
          <w:t xml:space="preserve">according to relevant literatures, </w:t>
        </w:r>
      </w:ins>
      <w:ins w:id="608" w:author="Wang Ling" w:date="2018-11-21T10:59:00Z">
        <w:r w:rsidR="00330BA3">
          <w:rPr>
            <w:sz w:val="24"/>
            <w:szCs w:val="24"/>
          </w:rPr>
          <w:t xml:space="preserve">we </w:t>
        </w:r>
      </w:ins>
      <w:ins w:id="609" w:author="Wang Ling" w:date="2018-11-21T11:34:00Z">
        <w:r w:rsidR="00B02AFA">
          <w:rPr>
            <w:sz w:val="24"/>
            <w:szCs w:val="24"/>
          </w:rPr>
          <w:t>add</w:t>
        </w:r>
      </w:ins>
      <w:ins w:id="610" w:author="Wang Ling" w:date="2018-11-21T11:00:00Z">
        <w:r w:rsidR="00330BA3">
          <w:rPr>
            <w:sz w:val="24"/>
            <w:szCs w:val="24"/>
          </w:rPr>
          <w:t xml:space="preserve"> difference in risk preference and individualism for difference in entrepreneurship, </w:t>
        </w:r>
      </w:ins>
      <w:ins w:id="611" w:author="Wang Ling" w:date="2018-11-21T11:34:00Z">
        <w:r w:rsidR="00B02AFA">
          <w:rPr>
            <w:sz w:val="24"/>
            <w:szCs w:val="24"/>
          </w:rPr>
          <w:t xml:space="preserve">add </w:t>
        </w:r>
      </w:ins>
      <w:ins w:id="612" w:author="Wang Ling" w:date="2018-11-21T11:13:00Z">
        <w:r w:rsidR="008E01C9">
          <w:rPr>
            <w:sz w:val="24"/>
            <w:szCs w:val="24"/>
          </w:rPr>
          <w:t xml:space="preserve">difference in </w:t>
        </w:r>
      </w:ins>
      <w:ins w:id="613" w:author="Wang Ling" w:date="2018-11-21T11:01:00Z">
        <w:r w:rsidR="00330BA3">
          <w:rPr>
            <w:sz w:val="24"/>
            <w:szCs w:val="24"/>
          </w:rPr>
          <w:t xml:space="preserve">risk preference and time preference for </w:t>
        </w:r>
      </w:ins>
      <w:ins w:id="614" w:author="Wang Ling" w:date="2018-11-21T11:13:00Z">
        <w:r w:rsidR="008E01C9">
          <w:rPr>
            <w:sz w:val="24"/>
            <w:szCs w:val="24"/>
          </w:rPr>
          <w:t xml:space="preserve">difference in </w:t>
        </w:r>
      </w:ins>
      <w:ins w:id="615" w:author="Wang Ling" w:date="2018-11-21T11:01:00Z">
        <w:r w:rsidR="00330BA3">
          <w:rPr>
            <w:sz w:val="24"/>
            <w:szCs w:val="24"/>
          </w:rPr>
          <w:t>savings rate and alcoholism</w:t>
        </w:r>
      </w:ins>
      <w:ins w:id="616" w:author="Wang Ling" w:date="2018-11-21T11:13:00Z">
        <w:r w:rsidR="008E01C9">
          <w:rPr>
            <w:sz w:val="24"/>
            <w:szCs w:val="24"/>
          </w:rPr>
          <w:t xml:space="preserve"> and </w:t>
        </w:r>
      </w:ins>
      <w:ins w:id="617" w:author="Wang Ling" w:date="2018-11-21T11:34:00Z">
        <w:r w:rsidR="00B02AFA">
          <w:rPr>
            <w:sz w:val="24"/>
            <w:szCs w:val="24"/>
          </w:rPr>
          <w:t>add</w:t>
        </w:r>
      </w:ins>
      <w:ins w:id="618" w:author="Wang Ling" w:date="2018-11-21T11:13:00Z">
        <w:r w:rsidR="008E01C9">
          <w:rPr>
            <w:sz w:val="24"/>
            <w:szCs w:val="24"/>
          </w:rPr>
          <w:t xml:space="preserve"> difference in trust and collectivism for difference in </w:t>
        </w:r>
      </w:ins>
      <w:ins w:id="619" w:author="Wang Ling" w:date="2018-11-21T11:15:00Z">
        <w:r w:rsidR="008E01C9">
          <w:rPr>
            <w:sz w:val="24"/>
            <w:szCs w:val="24"/>
          </w:rPr>
          <w:t xml:space="preserve">neighborhood intimacy and </w:t>
        </w:r>
      </w:ins>
      <w:ins w:id="620" w:author="Wang Ling" w:date="2018-11-21T11:18:00Z">
        <w:r w:rsidR="008E01C9">
          <w:rPr>
            <w:sz w:val="24"/>
            <w:szCs w:val="24"/>
          </w:rPr>
          <w:t>donation behavior</w:t>
        </w:r>
      </w:ins>
      <w:ins w:id="621" w:author="Wang Ling" w:date="2018-11-21T10:59:00Z">
        <w:r w:rsidR="00330BA3">
          <w:rPr>
            <w:sz w:val="24"/>
            <w:szCs w:val="24"/>
          </w:rPr>
          <w:t>)</w:t>
        </w:r>
      </w:ins>
      <w:ins w:id="622" w:author="Wang Ling" w:date="2018-11-21T11:19:00Z">
        <w:r w:rsidR="001B3732">
          <w:rPr>
            <w:sz w:val="24"/>
            <w:szCs w:val="24"/>
          </w:rPr>
          <w:t xml:space="preserve">. </w:t>
        </w:r>
      </w:ins>
      <w:ins w:id="623" w:author="Wang Ling" w:date="2018-11-21T11:23:00Z">
        <w:r w:rsidR="001B3732">
          <w:rPr>
            <w:sz w:val="24"/>
            <w:szCs w:val="24"/>
          </w:rPr>
          <w:t>In column</w:t>
        </w:r>
      </w:ins>
      <w:ins w:id="624" w:author="Wang Ling" w:date="2018-11-21T11:24:00Z">
        <w:r w:rsidR="001B3732">
          <w:rPr>
            <w:sz w:val="24"/>
            <w:szCs w:val="24"/>
          </w:rPr>
          <w:t xml:space="preserve"> 2 and 10,</w:t>
        </w:r>
      </w:ins>
      <w:ins w:id="625" w:author="Wang Ling" w:date="2018-11-21T11:23:00Z">
        <w:r w:rsidR="001B3732">
          <w:rPr>
            <w:sz w:val="24"/>
            <w:szCs w:val="24"/>
          </w:rPr>
          <w:t xml:space="preserve"> </w:t>
        </w:r>
      </w:ins>
      <w:ins w:id="626" w:author="Wang Ling" w:date="2018-11-21T11:24:00Z">
        <w:r w:rsidR="001B3732">
          <w:rPr>
            <w:sz w:val="24"/>
            <w:szCs w:val="24"/>
          </w:rPr>
          <w:t>t</w:t>
        </w:r>
      </w:ins>
      <w:ins w:id="627" w:author="Wang Ling" w:date="2018-11-21T11:19:00Z">
        <w:r w:rsidR="001B3732">
          <w:rPr>
            <w:sz w:val="24"/>
            <w:szCs w:val="24"/>
          </w:rPr>
          <w:t xml:space="preserve">he effect of genetic distance </w:t>
        </w:r>
      </w:ins>
      <w:ins w:id="628" w:author="Wang Ling" w:date="2018-11-21T11:20:00Z">
        <w:r w:rsidR="001B3732">
          <w:rPr>
            <w:sz w:val="24"/>
            <w:szCs w:val="24"/>
          </w:rPr>
          <w:t xml:space="preserve">has </w:t>
        </w:r>
        <w:r w:rsidR="001B3732" w:rsidRPr="00D2506E">
          <w:rPr>
            <w:sz w:val="24"/>
            <w:szCs w:val="24"/>
          </w:rPr>
          <w:t>shrunk with the inclusion of these</w:t>
        </w:r>
        <w:r w:rsidR="001B3732">
          <w:rPr>
            <w:sz w:val="24"/>
            <w:szCs w:val="24"/>
          </w:rPr>
          <w:t xml:space="preserve"> preference differ</w:t>
        </w:r>
      </w:ins>
      <w:ins w:id="629" w:author="Wang Ling" w:date="2018-11-21T11:21:00Z">
        <w:r w:rsidR="001B3732">
          <w:rPr>
            <w:sz w:val="24"/>
            <w:szCs w:val="24"/>
          </w:rPr>
          <w:t>ences.</w:t>
        </w:r>
      </w:ins>
      <w:ins w:id="630" w:author="Wang Ling" w:date="2018-11-21T11:24:00Z">
        <w:r w:rsidR="001B3732">
          <w:rPr>
            <w:sz w:val="24"/>
            <w:szCs w:val="24"/>
          </w:rPr>
          <w:t xml:space="preserve"> This im</w:t>
        </w:r>
      </w:ins>
      <w:ins w:id="631" w:author="Wang Ling" w:date="2018-11-21T11:25:00Z">
        <w:r w:rsidR="007365FD">
          <w:rPr>
            <w:sz w:val="24"/>
            <w:szCs w:val="24"/>
          </w:rPr>
          <w:t>plies that the genetic distance</w:t>
        </w:r>
      </w:ins>
      <w:ins w:id="632" w:author="Wang Ling" w:date="2018-11-22T10:53:00Z">
        <w:r w:rsidR="007365FD">
          <w:rPr>
            <w:sz w:val="24"/>
            <w:szCs w:val="24"/>
          </w:rPr>
          <w:t xml:space="preserve">’ effect on </w:t>
        </w:r>
      </w:ins>
      <w:ins w:id="633" w:author="Wang Ling" w:date="2018-11-22T10:55:00Z">
        <w:r w:rsidR="007365FD">
          <w:rPr>
            <w:sz w:val="24"/>
            <w:szCs w:val="24"/>
          </w:rPr>
          <w:t xml:space="preserve">differences </w:t>
        </w:r>
      </w:ins>
      <w:ins w:id="634" w:author="Wang Ling" w:date="2018-11-21T11:25:00Z">
        <w:r w:rsidR="001B3732">
          <w:rPr>
            <w:sz w:val="24"/>
            <w:szCs w:val="24"/>
          </w:rPr>
          <w:t xml:space="preserve">in entrepreneurship and donation behavior </w:t>
        </w:r>
      </w:ins>
      <w:ins w:id="635" w:author="Wang Ling" w:date="2018-11-22T10:54:00Z">
        <w:r w:rsidR="007365FD">
          <w:rPr>
            <w:sz w:val="24"/>
            <w:szCs w:val="24"/>
          </w:rPr>
          <w:t>may be due to</w:t>
        </w:r>
      </w:ins>
      <w:ins w:id="636" w:author="Wang Ling" w:date="2018-11-21T11:25:00Z">
        <w:r w:rsidR="001B3732">
          <w:rPr>
            <w:sz w:val="24"/>
            <w:szCs w:val="24"/>
          </w:rPr>
          <w:t xml:space="preserve"> preference differences.</w:t>
        </w:r>
      </w:ins>
      <w:ins w:id="637" w:author="Wang Ling" w:date="2018-11-21T11:26:00Z">
        <w:r w:rsidR="001B3732">
          <w:rPr>
            <w:sz w:val="24"/>
            <w:szCs w:val="24"/>
          </w:rPr>
          <w:t xml:space="preserve"> In column 4, 6 and 8, </w:t>
        </w:r>
      </w:ins>
      <w:ins w:id="638" w:author="Wang Ling" w:date="2018-11-21T11:28:00Z">
        <w:r w:rsidR="001B3732">
          <w:rPr>
            <w:sz w:val="24"/>
            <w:szCs w:val="24"/>
          </w:rPr>
          <w:t>genetic distance remains hi</w:t>
        </w:r>
      </w:ins>
      <w:ins w:id="639" w:author="Wang Ling" w:date="2018-11-21T11:29:00Z">
        <w:r w:rsidR="001B3732">
          <w:rPr>
            <w:sz w:val="24"/>
            <w:szCs w:val="24"/>
          </w:rPr>
          <w:t xml:space="preserve">ghly </w:t>
        </w:r>
        <w:r w:rsidR="00B02AFA">
          <w:rPr>
            <w:sz w:val="24"/>
            <w:szCs w:val="24"/>
          </w:rPr>
          <w:t>significant</w:t>
        </w:r>
        <w:r w:rsidR="001B3732">
          <w:rPr>
            <w:sz w:val="24"/>
            <w:szCs w:val="24"/>
          </w:rPr>
          <w:t xml:space="preserve"> even after controlling for</w:t>
        </w:r>
        <w:r w:rsidR="00B02AFA">
          <w:rPr>
            <w:sz w:val="24"/>
            <w:szCs w:val="24"/>
          </w:rPr>
          <w:t xml:space="preserve"> preference differences. This suggests that preference differences cannot ac</w:t>
        </w:r>
      </w:ins>
      <w:ins w:id="640" w:author="Wang Ling" w:date="2018-11-21T11:30:00Z">
        <w:r w:rsidR="00B02AFA">
          <w:rPr>
            <w:sz w:val="24"/>
            <w:szCs w:val="24"/>
          </w:rPr>
          <w:t xml:space="preserve">count for genetic distance’s effect on </w:t>
        </w:r>
      </w:ins>
      <w:ins w:id="641" w:author="Wang Ling" w:date="2018-11-22T10:55:00Z">
        <w:r w:rsidR="007365FD">
          <w:rPr>
            <w:sz w:val="24"/>
            <w:szCs w:val="24"/>
          </w:rPr>
          <w:t xml:space="preserve">these </w:t>
        </w:r>
      </w:ins>
      <w:ins w:id="642" w:author="Wang Ling" w:date="2018-11-21T11:30:00Z">
        <w:r w:rsidR="00B02AFA">
          <w:rPr>
            <w:sz w:val="24"/>
            <w:szCs w:val="24"/>
          </w:rPr>
          <w:t>behavior differences, and genetic distance affects difference in savin</w:t>
        </w:r>
      </w:ins>
      <w:ins w:id="643" w:author="Wang Ling" w:date="2018-11-21T11:31:00Z">
        <w:r w:rsidR="00B02AFA">
          <w:rPr>
            <w:sz w:val="24"/>
            <w:szCs w:val="24"/>
          </w:rPr>
          <w:t>gs rate, alcoholism and neighborhood intimacy</w:t>
        </w:r>
      </w:ins>
      <w:ins w:id="644" w:author="Wang Ling" w:date="2018-11-21T11:30:00Z">
        <w:r w:rsidR="00B02AFA">
          <w:rPr>
            <w:sz w:val="24"/>
            <w:szCs w:val="24"/>
          </w:rPr>
          <w:t xml:space="preserve"> directly</w:t>
        </w:r>
      </w:ins>
      <w:ins w:id="645" w:author="Wang Ling" w:date="2018-11-21T11:31:00Z">
        <w:r w:rsidR="00B02AFA">
          <w:rPr>
            <w:sz w:val="24"/>
            <w:szCs w:val="24"/>
          </w:rPr>
          <w:t>.</w:t>
        </w:r>
      </w:ins>
    </w:p>
    <w:p w14:paraId="5E9C2B25" w14:textId="161BB6B3" w:rsidR="006C68D3" w:rsidRPr="00F77500" w:rsidDel="00B02AFA" w:rsidRDefault="006C68D3" w:rsidP="00EF6440">
      <w:pPr>
        <w:spacing w:beforeLines="50" w:before="156" w:afterLines="50" w:after="156" w:line="360" w:lineRule="auto"/>
        <w:rPr>
          <w:del w:id="646" w:author="Wang Ling" w:date="2018-11-21T11:32:00Z"/>
          <w:sz w:val="24"/>
          <w:szCs w:val="24"/>
        </w:rPr>
      </w:pPr>
    </w:p>
    <w:p w14:paraId="47933F95" w14:textId="5E95D577" w:rsidR="0017493C" w:rsidRDefault="00882879" w:rsidP="00EF6440">
      <w:pPr>
        <w:spacing w:beforeLines="50" w:before="156" w:afterLines="50" w:after="156" w:line="360" w:lineRule="auto"/>
        <w:rPr>
          <w:ins w:id="647" w:author="Wang Ling" w:date="2018-11-21T11:33:00Z"/>
          <w:i/>
          <w:sz w:val="24"/>
          <w:szCs w:val="24"/>
        </w:rPr>
      </w:pPr>
      <w:del w:id="648" w:author="Wang Ling" w:date="2018-11-20T21:14:00Z">
        <w:r w:rsidRPr="001855EA" w:rsidDel="001855EA">
          <w:rPr>
            <w:i/>
            <w:sz w:val="24"/>
            <w:szCs w:val="24"/>
            <w:rPrChange w:id="649" w:author="Wang Ling" w:date="2018-11-20T21:17:00Z">
              <w:rPr>
                <w:b/>
                <w:sz w:val="24"/>
                <w:szCs w:val="24"/>
              </w:rPr>
            </w:rPrChange>
          </w:rPr>
          <w:delText xml:space="preserve">5. </w:delText>
        </w:r>
      </w:del>
      <w:ins w:id="650" w:author="Wang Ling" w:date="2018-11-20T21:14:00Z">
        <w:r w:rsidR="001855EA" w:rsidRPr="001855EA">
          <w:rPr>
            <w:i/>
            <w:sz w:val="24"/>
            <w:szCs w:val="24"/>
            <w:rPrChange w:id="651" w:author="Wang Ling" w:date="2018-11-20T21:17:00Z">
              <w:rPr>
                <w:b/>
                <w:sz w:val="24"/>
                <w:szCs w:val="24"/>
              </w:rPr>
            </w:rPrChange>
          </w:rPr>
          <w:t xml:space="preserve">4.4 </w:t>
        </w:r>
      </w:ins>
      <w:ins w:id="652" w:author="Wang Ling" w:date="2018-11-20T21:18:00Z">
        <w:r w:rsidR="001855EA">
          <w:rPr>
            <w:i/>
            <w:sz w:val="24"/>
            <w:szCs w:val="24"/>
          </w:rPr>
          <w:t>G</w:t>
        </w:r>
      </w:ins>
      <w:ins w:id="653" w:author="Wang Ling" w:date="2018-11-20T15:07:00Z">
        <w:r w:rsidR="0017493C" w:rsidRPr="001855EA">
          <w:rPr>
            <w:i/>
            <w:sz w:val="24"/>
            <w:szCs w:val="24"/>
            <w:rPrChange w:id="654" w:author="Wang Ling" w:date="2018-11-20T21:17:00Z">
              <w:rPr>
                <w:b/>
                <w:sz w:val="24"/>
                <w:szCs w:val="24"/>
              </w:rPr>
            </w:rPrChange>
          </w:rPr>
          <w:t>ender difference</w:t>
        </w:r>
      </w:ins>
      <w:ins w:id="655" w:author="Wang Ling" w:date="2018-11-20T21:17:00Z">
        <w:r w:rsidR="001855EA">
          <w:rPr>
            <w:i/>
            <w:sz w:val="24"/>
            <w:szCs w:val="24"/>
          </w:rPr>
          <w:t xml:space="preserve"> </w:t>
        </w:r>
      </w:ins>
      <w:ins w:id="656" w:author="Wang Ling" w:date="2018-11-20T21:23:00Z">
        <w:r w:rsidR="001855EA">
          <w:rPr>
            <w:i/>
            <w:sz w:val="24"/>
            <w:szCs w:val="24"/>
          </w:rPr>
          <w:t>of genetic influence</w:t>
        </w:r>
      </w:ins>
    </w:p>
    <w:p w14:paraId="225BFC4E" w14:textId="23DCD976" w:rsidR="00C80844" w:rsidRDefault="002F041E" w:rsidP="00C4151C">
      <w:pPr>
        <w:spacing w:beforeLines="50" w:before="156" w:afterLines="50" w:after="156" w:line="360" w:lineRule="auto"/>
        <w:rPr>
          <w:ins w:id="657" w:author="Wang Ling" w:date="2018-11-21T14:52:00Z"/>
          <w:sz w:val="24"/>
          <w:szCs w:val="24"/>
        </w:rPr>
      </w:pPr>
      <w:ins w:id="658" w:author="Wang Ling" w:date="2018-11-21T11:53:00Z">
        <w:r w:rsidRPr="002F041E">
          <w:rPr>
            <w:sz w:val="24"/>
            <w:szCs w:val="24"/>
            <w:rPrChange w:id="659" w:author="Wang Ling" w:date="2018-11-21T11:53:00Z">
              <w:rPr>
                <w:i/>
                <w:sz w:val="24"/>
                <w:szCs w:val="24"/>
              </w:rPr>
            </w:rPrChange>
          </w:rPr>
          <w:t>To</w:t>
        </w:r>
      </w:ins>
      <w:ins w:id="660" w:author="Wang Ling" w:date="2018-11-21T11:58:00Z">
        <w:r>
          <w:rPr>
            <w:sz w:val="24"/>
            <w:szCs w:val="24"/>
          </w:rPr>
          <w:t xml:space="preserve"> verify wh</w:t>
        </w:r>
      </w:ins>
      <w:ins w:id="661" w:author="Wang Ling" w:date="2018-11-21T16:12:00Z">
        <w:r w:rsidR="00FB5089">
          <w:rPr>
            <w:sz w:val="24"/>
            <w:szCs w:val="24"/>
          </w:rPr>
          <w:t>ether</w:t>
        </w:r>
      </w:ins>
      <w:ins w:id="662" w:author="Wang Ling" w:date="2018-11-21T11:58:00Z">
        <w:r>
          <w:rPr>
            <w:sz w:val="24"/>
            <w:szCs w:val="24"/>
          </w:rPr>
          <w:t xml:space="preserve"> there </w:t>
        </w:r>
      </w:ins>
      <w:ins w:id="663" w:author="Wang Ling" w:date="2018-11-21T13:52:00Z">
        <w:r w:rsidR="00D62532">
          <w:rPr>
            <w:sz w:val="24"/>
            <w:szCs w:val="24"/>
          </w:rPr>
          <w:t>is</w:t>
        </w:r>
      </w:ins>
      <w:ins w:id="664" w:author="Wang Ling" w:date="2018-11-21T11:58:00Z">
        <w:r>
          <w:rPr>
            <w:sz w:val="24"/>
            <w:szCs w:val="24"/>
          </w:rPr>
          <w:t xml:space="preserve"> a gender difference </w:t>
        </w:r>
      </w:ins>
      <w:ins w:id="665" w:author="Wang Ling" w:date="2018-11-21T13:55:00Z">
        <w:r w:rsidR="00D62532">
          <w:rPr>
            <w:sz w:val="24"/>
            <w:szCs w:val="24"/>
          </w:rPr>
          <w:t xml:space="preserve">in </w:t>
        </w:r>
      </w:ins>
      <w:ins w:id="666" w:author="Wang Ling" w:date="2018-11-21T13:56:00Z">
        <w:r w:rsidR="00D62532">
          <w:rPr>
            <w:sz w:val="24"/>
            <w:szCs w:val="24"/>
          </w:rPr>
          <w:t>the effect of genetic distance,</w:t>
        </w:r>
      </w:ins>
      <w:ins w:id="667" w:author="Wang Ling" w:date="2018-11-21T15:00:00Z">
        <w:r w:rsidR="00355677">
          <w:rPr>
            <w:sz w:val="24"/>
            <w:szCs w:val="24"/>
          </w:rPr>
          <w:t xml:space="preserve"> </w:t>
        </w:r>
      </w:ins>
      <w:ins w:id="668" w:author="Wang Ling" w:date="2018-11-21T14:59:00Z">
        <w:r w:rsidR="00355677">
          <w:rPr>
            <w:sz w:val="24"/>
            <w:szCs w:val="24"/>
          </w:rPr>
          <w:t>we</w:t>
        </w:r>
      </w:ins>
      <w:ins w:id="669" w:author="Wang Ling" w:date="2018-11-21T14:12:00Z">
        <w:r w:rsidR="00BD187D">
          <w:rPr>
            <w:sz w:val="24"/>
            <w:szCs w:val="24"/>
          </w:rPr>
          <w:t xml:space="preserve"> regress </w:t>
        </w:r>
      </w:ins>
      <w:ins w:id="670" w:author="Wang Ling" w:date="2018-11-21T14:13:00Z">
        <w:r w:rsidR="00BD187D">
          <w:rPr>
            <w:sz w:val="24"/>
            <w:szCs w:val="24"/>
          </w:rPr>
          <w:t>difference in preferences and behaviors of males and females</w:t>
        </w:r>
      </w:ins>
      <w:ins w:id="671" w:author="Wang Ling" w:date="2018-11-21T14:36:00Z">
        <w:r w:rsidR="00C80844">
          <w:rPr>
            <w:sz w:val="24"/>
            <w:szCs w:val="24"/>
          </w:rPr>
          <w:t xml:space="preserve"> on genetic distance</w:t>
        </w:r>
      </w:ins>
      <w:ins w:id="672" w:author="Wang Ling" w:date="2018-11-21T14:13:00Z">
        <w:r w:rsidR="00BD187D">
          <w:rPr>
            <w:sz w:val="24"/>
            <w:szCs w:val="24"/>
          </w:rPr>
          <w:t xml:space="preserve"> separately</w:t>
        </w:r>
      </w:ins>
      <w:ins w:id="673" w:author="Wang Ling" w:date="2018-11-21T15:00:00Z">
        <w:r w:rsidR="00355677">
          <w:rPr>
            <w:rStyle w:val="af2"/>
            <w:sz w:val="24"/>
            <w:szCs w:val="24"/>
          </w:rPr>
          <w:footnoteReference w:id="8"/>
        </w:r>
      </w:ins>
      <w:ins w:id="679" w:author="Wang Ling" w:date="2018-11-21T14:13:00Z">
        <w:r w:rsidR="00BD187D">
          <w:rPr>
            <w:sz w:val="24"/>
            <w:szCs w:val="24"/>
          </w:rPr>
          <w:t xml:space="preserve">. </w:t>
        </w:r>
      </w:ins>
      <w:ins w:id="680" w:author="Wang Ling" w:date="2018-11-21T14:15:00Z">
        <w:r w:rsidR="00BD187D">
          <w:rPr>
            <w:sz w:val="24"/>
            <w:szCs w:val="24"/>
          </w:rPr>
          <w:t xml:space="preserve">All the regressions have controlled for </w:t>
        </w:r>
      </w:ins>
      <w:ins w:id="681" w:author="Wang Ling" w:date="2018-11-21T14:16:00Z">
        <w:r w:rsidR="00BD187D" w:rsidRPr="00BD187D">
          <w:rPr>
            <w:sz w:val="24"/>
            <w:szCs w:val="24"/>
          </w:rPr>
          <w:t>geographic distance, dialect distance, Hu Line and climate difference</w:t>
        </w:r>
        <w:r w:rsidR="00BD187D">
          <w:rPr>
            <w:sz w:val="24"/>
            <w:szCs w:val="24"/>
          </w:rPr>
          <w:t xml:space="preserve">. </w:t>
        </w:r>
      </w:ins>
      <w:ins w:id="682" w:author="Wang Ling" w:date="2018-11-21T14:12:00Z">
        <w:r w:rsidR="00BD187D">
          <w:rPr>
            <w:sz w:val="24"/>
            <w:szCs w:val="24"/>
          </w:rPr>
          <w:t xml:space="preserve">Figure 6-9 below </w:t>
        </w:r>
      </w:ins>
      <w:ins w:id="683" w:author="Wang Ling" w:date="2018-11-21T14:37:00Z">
        <w:r w:rsidR="00C80844">
          <w:rPr>
            <w:sz w:val="24"/>
            <w:szCs w:val="24"/>
          </w:rPr>
          <w:t xml:space="preserve">present the </w:t>
        </w:r>
      </w:ins>
      <w:ins w:id="684" w:author="Wang Ling" w:date="2018-11-21T14:38:00Z">
        <w:r w:rsidR="00C80844">
          <w:rPr>
            <w:sz w:val="24"/>
            <w:szCs w:val="24"/>
          </w:rPr>
          <w:t xml:space="preserve">regression results. The figures </w:t>
        </w:r>
      </w:ins>
      <w:ins w:id="685" w:author="Wang Ling" w:date="2018-11-21T14:39:00Z">
        <w:r w:rsidR="00C80844">
          <w:rPr>
            <w:sz w:val="24"/>
            <w:szCs w:val="24"/>
          </w:rPr>
          <w:t>report coefficients on genetic</w:t>
        </w:r>
      </w:ins>
      <w:ins w:id="686" w:author="Wang Ling" w:date="2018-11-21T14:40:00Z">
        <w:r w:rsidR="00C80844">
          <w:rPr>
            <w:sz w:val="24"/>
            <w:szCs w:val="24"/>
          </w:rPr>
          <w:t xml:space="preserve"> distance </w:t>
        </w:r>
      </w:ins>
      <w:ins w:id="687" w:author="Wang Ling" w:date="2018-11-21T14:39:00Z">
        <w:r w:rsidR="00C80844">
          <w:rPr>
            <w:sz w:val="24"/>
            <w:szCs w:val="24"/>
          </w:rPr>
          <w:t>and 95% confidence intervals</w:t>
        </w:r>
      </w:ins>
      <w:ins w:id="688" w:author="Wang Ling" w:date="2018-11-21T15:20:00Z">
        <w:r w:rsidR="00DF581E">
          <w:rPr>
            <w:sz w:val="24"/>
            <w:szCs w:val="24"/>
          </w:rPr>
          <w:t xml:space="preserve"> (</w:t>
        </w:r>
      </w:ins>
      <w:ins w:id="689" w:author="Wang Ling" w:date="2018-11-21T15:21:00Z">
        <w:r w:rsidR="00DF581E">
          <w:rPr>
            <w:sz w:val="24"/>
            <w:szCs w:val="24"/>
          </w:rPr>
          <w:t>The detailed regression results are reported in table A2 and table A3</w:t>
        </w:r>
      </w:ins>
      <w:ins w:id="690" w:author="Wang Ling" w:date="2018-11-21T15:20:00Z">
        <w:r w:rsidR="00DF581E">
          <w:rPr>
            <w:sz w:val="24"/>
            <w:szCs w:val="24"/>
          </w:rPr>
          <w:t>)</w:t>
        </w:r>
      </w:ins>
      <w:ins w:id="691" w:author="Wang Ling" w:date="2018-11-21T14:40:00Z">
        <w:r w:rsidR="00C80844">
          <w:rPr>
            <w:sz w:val="24"/>
            <w:szCs w:val="24"/>
          </w:rPr>
          <w:t xml:space="preserve">. The grey bars </w:t>
        </w:r>
      </w:ins>
      <w:ins w:id="692" w:author="Wang Ling" w:date="2018-11-21T14:46:00Z">
        <w:r w:rsidR="00C2302E">
          <w:rPr>
            <w:sz w:val="24"/>
            <w:szCs w:val="24"/>
          </w:rPr>
          <w:t>represent</w:t>
        </w:r>
      </w:ins>
      <w:ins w:id="693" w:author="Wang Ling" w:date="2018-11-21T14:40:00Z">
        <w:r w:rsidR="00C80844">
          <w:rPr>
            <w:sz w:val="24"/>
            <w:szCs w:val="24"/>
          </w:rPr>
          <w:t xml:space="preserve"> </w:t>
        </w:r>
      </w:ins>
      <w:ins w:id="694" w:author="Wang Ling" w:date="2018-11-21T15:16:00Z">
        <w:r w:rsidR="00DF581E">
          <w:rPr>
            <w:sz w:val="24"/>
            <w:szCs w:val="24"/>
          </w:rPr>
          <w:t xml:space="preserve">the coefficients on </w:t>
        </w:r>
      </w:ins>
      <w:ins w:id="695" w:author="Wang Ling" w:date="2018-11-21T14:40:00Z">
        <w:r w:rsidR="00C80844">
          <w:rPr>
            <w:sz w:val="24"/>
            <w:szCs w:val="24"/>
          </w:rPr>
          <w:t>genetic dis</w:t>
        </w:r>
      </w:ins>
      <w:ins w:id="696" w:author="Wang Ling" w:date="2018-11-21T14:41:00Z">
        <w:r w:rsidR="00C80844">
          <w:rPr>
            <w:sz w:val="24"/>
            <w:szCs w:val="24"/>
          </w:rPr>
          <w:t>t</w:t>
        </w:r>
      </w:ins>
      <w:ins w:id="697" w:author="Wang Ling" w:date="2018-11-21T14:40:00Z">
        <w:r w:rsidR="00C80844">
          <w:rPr>
            <w:sz w:val="24"/>
            <w:szCs w:val="24"/>
          </w:rPr>
          <w:t xml:space="preserve">ance </w:t>
        </w:r>
      </w:ins>
      <w:ins w:id="698" w:author="Wang Ling" w:date="2018-11-21T15:22:00Z">
        <w:r w:rsidR="0027153A">
          <w:rPr>
            <w:sz w:val="24"/>
            <w:szCs w:val="24"/>
          </w:rPr>
          <w:t xml:space="preserve">of </w:t>
        </w:r>
      </w:ins>
      <w:ins w:id="699" w:author="Wang Ling" w:date="2018-11-21T14:40:00Z">
        <w:r w:rsidR="00C80844">
          <w:rPr>
            <w:sz w:val="24"/>
            <w:szCs w:val="24"/>
          </w:rPr>
          <w:t>males while the black bars</w:t>
        </w:r>
      </w:ins>
      <w:ins w:id="700" w:author="Wang Ling" w:date="2018-11-21T14:46:00Z">
        <w:r w:rsidR="00C2302E">
          <w:rPr>
            <w:sz w:val="24"/>
            <w:szCs w:val="24"/>
          </w:rPr>
          <w:t xml:space="preserve"> represent resu</w:t>
        </w:r>
      </w:ins>
      <w:ins w:id="701" w:author="Wang Ling" w:date="2018-11-21T14:47:00Z">
        <w:r w:rsidR="00C2302E">
          <w:rPr>
            <w:sz w:val="24"/>
            <w:szCs w:val="24"/>
          </w:rPr>
          <w:t xml:space="preserve">lts </w:t>
        </w:r>
      </w:ins>
      <w:ins w:id="702" w:author="Wang Ling" w:date="2018-11-21T15:22:00Z">
        <w:r w:rsidR="0027153A">
          <w:rPr>
            <w:sz w:val="24"/>
            <w:szCs w:val="24"/>
          </w:rPr>
          <w:t>of</w:t>
        </w:r>
      </w:ins>
      <w:ins w:id="703" w:author="Wang Ling" w:date="2018-11-21T14:47:00Z">
        <w:r w:rsidR="00C2302E">
          <w:rPr>
            <w:sz w:val="24"/>
            <w:szCs w:val="24"/>
          </w:rPr>
          <w:t xml:space="preserve"> females. </w:t>
        </w:r>
      </w:ins>
    </w:p>
    <w:p w14:paraId="5D6A827A" w14:textId="312DB824" w:rsidR="00613599" w:rsidRPr="00C4151C" w:rsidRDefault="0027153A" w:rsidP="00EF6440">
      <w:pPr>
        <w:spacing w:beforeLines="50" w:before="156" w:afterLines="50" w:after="156" w:line="360" w:lineRule="auto"/>
        <w:rPr>
          <w:ins w:id="704" w:author="Wang Ling" w:date="2018-11-21T14:07:00Z"/>
          <w:sz w:val="24"/>
          <w:szCs w:val="24"/>
        </w:rPr>
      </w:pPr>
      <w:ins w:id="705" w:author="Wang Ling" w:date="2018-11-21T15:24:00Z">
        <w:r>
          <w:rPr>
            <w:sz w:val="24"/>
            <w:szCs w:val="24"/>
          </w:rPr>
          <w:lastRenderedPageBreak/>
          <w:t>According to f</w:t>
        </w:r>
      </w:ins>
      <w:ins w:id="706" w:author="Wang Ling" w:date="2018-11-21T14:52:00Z">
        <w:r w:rsidR="00C2302E">
          <w:rPr>
            <w:sz w:val="24"/>
            <w:szCs w:val="24"/>
          </w:rPr>
          <w:t>igure 6-9</w:t>
        </w:r>
      </w:ins>
      <w:ins w:id="707" w:author="Wang Ling" w:date="2018-11-21T15:25:00Z">
        <w:r>
          <w:rPr>
            <w:sz w:val="24"/>
            <w:szCs w:val="24"/>
          </w:rPr>
          <w:t>, we find that</w:t>
        </w:r>
      </w:ins>
      <w:ins w:id="708" w:author="Wang Ling" w:date="2018-11-21T14:52:00Z">
        <w:r w:rsidR="00C2302E">
          <w:rPr>
            <w:sz w:val="24"/>
            <w:szCs w:val="24"/>
          </w:rPr>
          <w:t xml:space="preserve"> </w:t>
        </w:r>
      </w:ins>
      <w:ins w:id="709" w:author="Wang Ling" w:date="2018-11-21T14:53:00Z">
        <w:r w:rsidR="00C2302E">
          <w:rPr>
            <w:sz w:val="24"/>
            <w:szCs w:val="24"/>
          </w:rPr>
          <w:t xml:space="preserve">the effect of genetic distance differed between males and females for most of preferences and behaviors, providing strong evidence that </w:t>
        </w:r>
      </w:ins>
      <w:ins w:id="710" w:author="Wang Ling" w:date="2018-11-21T14:54:00Z">
        <w:r w:rsidR="00C2302E">
          <w:rPr>
            <w:sz w:val="24"/>
            <w:szCs w:val="24"/>
          </w:rPr>
          <w:t>there is a gender difference of genetic influence.</w:t>
        </w:r>
      </w:ins>
      <w:ins w:id="711" w:author="Wang Ling" w:date="2018-11-21T15:26:00Z">
        <w:r>
          <w:rPr>
            <w:sz w:val="24"/>
            <w:szCs w:val="24"/>
          </w:rPr>
          <w:t xml:space="preserve"> More specifically, </w:t>
        </w:r>
      </w:ins>
      <w:ins w:id="712" w:author="Wang Ling" w:date="2018-11-21T15:27:00Z">
        <w:r w:rsidR="00D706E0">
          <w:rPr>
            <w:sz w:val="24"/>
            <w:szCs w:val="24"/>
          </w:rPr>
          <w:t>geneti</w:t>
        </w:r>
      </w:ins>
      <w:ins w:id="713" w:author="Wang Ling" w:date="2018-11-21T15:28:00Z">
        <w:r w:rsidR="00D706E0">
          <w:rPr>
            <w:sz w:val="24"/>
            <w:szCs w:val="24"/>
          </w:rPr>
          <w:t>c distance has a significantly positive effect on</w:t>
        </w:r>
      </w:ins>
      <w:ins w:id="714" w:author="Wang Ling" w:date="2018-11-21T15:29:00Z">
        <w:r w:rsidR="00D706E0">
          <w:rPr>
            <w:sz w:val="24"/>
            <w:szCs w:val="24"/>
          </w:rPr>
          <w:t xml:space="preserve"> difference in risk preference, time preference,</w:t>
        </w:r>
      </w:ins>
      <w:ins w:id="715" w:author="Wang Ling" w:date="2018-11-21T15:30:00Z">
        <w:r w:rsidR="00D706E0">
          <w:rPr>
            <w:sz w:val="24"/>
            <w:szCs w:val="24"/>
          </w:rPr>
          <w:t xml:space="preserve"> trust, savings rate, alcoholism </w:t>
        </w:r>
      </w:ins>
      <w:ins w:id="716" w:author="Wang Ling" w:date="2018-11-21T15:37:00Z">
        <w:r w:rsidR="007E60F5">
          <w:rPr>
            <w:sz w:val="24"/>
            <w:szCs w:val="24"/>
          </w:rPr>
          <w:t>in</w:t>
        </w:r>
      </w:ins>
      <w:ins w:id="717" w:author="Wang Ling" w:date="2018-11-21T15:30:00Z">
        <w:r w:rsidR="00D706E0">
          <w:rPr>
            <w:sz w:val="24"/>
            <w:szCs w:val="24"/>
          </w:rPr>
          <w:t xml:space="preserve"> females while has no effect </w:t>
        </w:r>
      </w:ins>
      <w:ins w:id="718" w:author="Wang Ling" w:date="2018-11-21T15:37:00Z">
        <w:r w:rsidR="007E60F5">
          <w:rPr>
            <w:sz w:val="24"/>
            <w:szCs w:val="24"/>
          </w:rPr>
          <w:t>in</w:t>
        </w:r>
      </w:ins>
      <w:ins w:id="719" w:author="Wang Ling" w:date="2018-11-21T15:30:00Z">
        <w:r w:rsidR="00D706E0">
          <w:rPr>
            <w:sz w:val="24"/>
            <w:szCs w:val="24"/>
          </w:rPr>
          <w:t xml:space="preserve"> males.</w:t>
        </w:r>
      </w:ins>
      <w:ins w:id="720" w:author="Wang Ling" w:date="2018-11-21T15:31:00Z">
        <w:r w:rsidR="00D706E0">
          <w:rPr>
            <w:sz w:val="24"/>
            <w:szCs w:val="24"/>
          </w:rPr>
          <w:t xml:space="preserve"> And genetic distance accounts for difference in collectivism, </w:t>
        </w:r>
      </w:ins>
      <w:ins w:id="721" w:author="Wang Ling" w:date="2018-11-21T15:32:00Z">
        <w:r w:rsidR="00D706E0">
          <w:rPr>
            <w:sz w:val="24"/>
            <w:szCs w:val="24"/>
          </w:rPr>
          <w:t>entrepreneurship and donation behavior</w:t>
        </w:r>
      </w:ins>
      <w:ins w:id="722" w:author="Wang Ling" w:date="2018-11-21T14:54:00Z">
        <w:r w:rsidR="00C2302E">
          <w:rPr>
            <w:sz w:val="24"/>
            <w:szCs w:val="24"/>
          </w:rPr>
          <w:t xml:space="preserve"> </w:t>
        </w:r>
      </w:ins>
      <w:ins w:id="723" w:author="Wang Ling" w:date="2018-11-21T15:38:00Z">
        <w:r w:rsidR="007E60F5">
          <w:rPr>
            <w:sz w:val="24"/>
            <w:szCs w:val="24"/>
          </w:rPr>
          <w:t xml:space="preserve">in males, but </w:t>
        </w:r>
      </w:ins>
      <w:ins w:id="724" w:author="Wang Ling" w:date="2018-11-21T15:36:00Z">
        <w:r w:rsidR="007E60F5">
          <w:rPr>
            <w:sz w:val="24"/>
            <w:szCs w:val="24"/>
          </w:rPr>
          <w:t xml:space="preserve">has no effect </w:t>
        </w:r>
      </w:ins>
      <w:ins w:id="725" w:author="Wang Ling" w:date="2018-11-21T15:38:00Z">
        <w:r w:rsidR="007E60F5">
          <w:rPr>
            <w:sz w:val="24"/>
            <w:szCs w:val="24"/>
          </w:rPr>
          <w:t>in females.</w:t>
        </w:r>
      </w:ins>
      <w:ins w:id="726" w:author="Wang Ling" w:date="2018-11-21T16:10:00Z">
        <w:r w:rsidR="00FB5089">
          <w:rPr>
            <w:sz w:val="24"/>
            <w:szCs w:val="24"/>
          </w:rPr>
          <w:t xml:space="preserve"> Our results </w:t>
        </w:r>
      </w:ins>
      <w:ins w:id="727" w:author="Wang Ling" w:date="2018-11-21T16:17:00Z">
        <w:r w:rsidR="00FB5089">
          <w:rPr>
            <w:sz w:val="24"/>
            <w:szCs w:val="24"/>
          </w:rPr>
          <w:t xml:space="preserve">imply that genes matter and they matter differently for each sex, which </w:t>
        </w:r>
      </w:ins>
      <w:ins w:id="728" w:author="Wang Ling" w:date="2018-11-21T16:10:00Z">
        <w:r w:rsidR="00FB5089">
          <w:rPr>
            <w:sz w:val="24"/>
            <w:szCs w:val="24"/>
          </w:rPr>
          <w:t>are consistent with previous studies</w:t>
        </w:r>
      </w:ins>
      <w:ins w:id="729" w:author="Wang Ling" w:date="2018-11-21T16:18:00Z">
        <w:r w:rsidR="00FB5089">
          <w:rPr>
            <w:sz w:val="24"/>
            <w:szCs w:val="24"/>
          </w:rPr>
          <w:t>. For instance,</w:t>
        </w:r>
      </w:ins>
      <w:ins w:id="730" w:author="Wang Ling" w:date="2018-11-21T16:10:00Z">
        <w:r w:rsidR="00FB5089">
          <w:rPr>
            <w:sz w:val="24"/>
            <w:szCs w:val="24"/>
          </w:rPr>
          <w:t xml:space="preserve"> </w:t>
        </w:r>
      </w:ins>
      <w:hyperlink w:anchor="_ENREF_31" w:tooltip="Hatemi, 2009 #1960" w:history="1">
        <w:r w:rsidR="006158A2">
          <w:rPr>
            <w:sz w:val="24"/>
            <w:szCs w:val="24"/>
          </w:rPr>
          <w:fldChar w:fldCharType="begin"/>
        </w:r>
        <w:r w:rsidR="006158A2">
          <w:rPr>
            <w:sz w:val="24"/>
            <w:szCs w:val="24"/>
          </w:rPr>
          <w:instrText xml:space="preserve"> ADDIN EN.CITE &lt;EndNote&gt;&lt;Cite AuthorYear="1"&gt;&lt;Author&gt;Hatemi&lt;/Author&gt;&lt;Year&gt;2009&lt;/Year&gt;&lt;RecNum&gt;1960&lt;/RecNum&gt;&lt;DisplayText&gt;Hatemi et al. (2009)&lt;/DisplayText&gt;&lt;record&gt;&lt;rec-number&gt;1960&lt;/rec-number&gt;&lt;foreign-keys&gt;&lt;key app="EN" db-id="5av2ar2d802ax6earv6xaswcrwtpwerr9rrw"&gt;1960&lt;/key&gt;&lt;/foreign-keys&gt;&lt;ref-type name="Journal Article"&gt;17&lt;/ref-type&gt;&lt;contributors&gt;&lt;authors&gt;&lt;author&gt;Hatemi, P. K.&lt;/author&gt;&lt;author&gt;Medland, S. E.&lt;/author&gt;&lt;author&gt;Eaves, L. J.&lt;/author&gt;&lt;/authors&gt;&lt;/contributors&gt;&lt;auth-address&gt;[Hatemi, Peter K.] Virginia Commonwealth Univ, Richmond, VA 23298 USA. [Medland, Sarah E.] Queensland Inst Med Res, Brisbane, Qld 4029, Australia. [Eaves, Lindon J.] Virginia Commonwealth Univ, Richmond, VA 23298 USA.&amp;#xD;Hatemi, PK (reprint author), Virginia Commonwealth Univ, Med Coll Virginia Campus, Richmond, VA 23298 USA.&lt;/auth-address&gt;&lt;titles&gt;&lt;title&gt;Do Genes Contribute to the &amp;quot;Gender Gap&amp;quot;?&lt;/title&gt;&lt;secondary-title&gt;Journal of Politics&lt;/secondary-title&gt;&lt;alt-title&gt;J. Polit.&lt;/alt-title&gt;&lt;/titles&gt;&lt;periodical&gt;&lt;full-title&gt;Journal of Politics&lt;/full-title&gt;&lt;abbr-1&gt;J. Polit.&lt;/abbr-1&gt;&lt;/periodical&gt;&lt;alt-periodical&gt;&lt;full-title&gt;Journal of Politics&lt;/full-title&gt;&lt;abbr-1&gt;J. Polit.&lt;/abbr-1&gt;&lt;/alt-periodical&gt;&lt;pages&gt;262-276&lt;/pages&gt;&lt;volume&gt;71&lt;/volume&gt;&lt;number&gt;1&lt;/number&gt;&lt;keywords&gt;&lt;keyword&gt;TWINS&lt;/keyword&gt;&lt;keyword&gt;TRANSMISSION&lt;/keyword&gt;&lt;keyword&gt;PREFERENCES&lt;/keyword&gt;&lt;keyword&gt;ATTITUDES&lt;/keyword&gt;&lt;keyword&gt;GENETICS&lt;/keyword&gt;&lt;keyword&gt;HERITABILITY&lt;/keyword&gt;&lt;keyword&gt;POLYMORPHISM&lt;/keyword&gt;&lt;keyword&gt;CONSTRAINTS&lt;/keyword&gt;&lt;keyword&gt;VASOPRESSIN&lt;/keyword&gt;&lt;keyword&gt;PUNISHMENT&lt;/keyword&gt;&lt;/keywords&gt;&lt;dates&gt;&lt;year&gt;2009&lt;/year&gt;&lt;pub-dates&gt;&lt;date&gt;Jan&lt;/date&gt;&lt;/pub-dates&gt;&lt;/dates&gt;&lt;isbn&gt;0022-3816&lt;/isbn&gt;&lt;accession-num&gt;WOS:000266505400017&lt;/accession-num&gt;&lt;work-type&gt;Article&lt;/work-type&gt;&lt;urls&gt;&lt;related-urls&gt;&lt;url&gt;&amp;lt;Go to ISI&amp;gt;://WOS:000266505400017&lt;/url&gt;&lt;/related-urls&gt;&lt;/urls&gt;&lt;electronic-resource-num&gt;10.1017/s0022381608090178&lt;/electronic-resource-num&gt;&lt;language&gt;English&lt;/language&gt;&lt;/record&gt;&lt;/Cite&gt;&lt;/EndNote&gt;</w:instrText>
        </w:r>
        <w:r w:rsidR="006158A2">
          <w:rPr>
            <w:sz w:val="24"/>
            <w:szCs w:val="24"/>
          </w:rPr>
          <w:fldChar w:fldCharType="separate"/>
        </w:r>
        <w:r w:rsidR="006158A2">
          <w:rPr>
            <w:noProof/>
            <w:sz w:val="24"/>
            <w:szCs w:val="24"/>
          </w:rPr>
          <w:t>Hatemi et al. (2009)</w:t>
        </w:r>
        <w:r w:rsidR="006158A2">
          <w:rPr>
            <w:sz w:val="24"/>
            <w:szCs w:val="24"/>
          </w:rPr>
          <w:fldChar w:fldCharType="end"/>
        </w:r>
      </w:hyperlink>
      <w:ins w:id="731" w:author="Wang Ling" w:date="2018-11-21T16:30:00Z">
        <w:r w:rsidR="00FD423B">
          <w:rPr>
            <w:sz w:val="24"/>
            <w:szCs w:val="24"/>
          </w:rPr>
          <w:t xml:space="preserve"> found that</w:t>
        </w:r>
      </w:ins>
      <w:ins w:id="732" w:author="Wang Ling" w:date="2018-11-21T20:22:00Z">
        <w:r w:rsidR="00AA31AF">
          <w:rPr>
            <w:sz w:val="24"/>
            <w:szCs w:val="24"/>
          </w:rPr>
          <w:t xml:space="preserve"> the same genes influence males and females differently for many political preferences</w:t>
        </w:r>
      </w:ins>
      <w:ins w:id="733" w:author="Wang Ling" w:date="2018-11-21T16:31:00Z">
        <w:r w:rsidR="00670AE4">
          <w:rPr>
            <w:sz w:val="24"/>
            <w:szCs w:val="24"/>
          </w:rPr>
          <w:t>.</w:t>
        </w:r>
      </w:ins>
      <w:ins w:id="734" w:author="Wang Ling" w:date="2018-11-21T16:36:00Z">
        <w:r w:rsidR="00670AE4">
          <w:rPr>
            <w:sz w:val="24"/>
            <w:szCs w:val="24"/>
          </w:rPr>
          <w:t xml:space="preserve"> </w:t>
        </w:r>
      </w:ins>
      <w:hyperlink w:anchor="_ENREF_25" w:tooltip="Ebstein, 2015 #1961" w:history="1">
        <w:r w:rsidR="006158A2">
          <w:rPr>
            <w:sz w:val="24"/>
            <w:szCs w:val="24"/>
          </w:rPr>
          <w:fldChar w:fldCharType="begin"/>
        </w:r>
        <w:r w:rsidR="006158A2">
          <w:rPr>
            <w:sz w:val="24"/>
            <w:szCs w:val="24"/>
          </w:rPr>
          <w:instrText xml:space="preserve"> ADDIN EN.CITE &lt;EndNote&gt;&lt;Cite AuthorYear="1"&gt;&lt;Author&gt;Ebstein&lt;/Author&gt;&lt;Year&gt;2015&lt;/Year&gt;&lt;RecNum&gt;1961&lt;/RecNum&gt;&lt;DisplayText&gt;Ebstein et al. (2015)&lt;/DisplayText&gt;&lt;record&gt;&lt;rec-number&gt;1961&lt;/rec-number&gt;&lt;foreign-keys&gt;&lt;key app="EN" db-id="5av2ar2d802ax6earv6xaswcrwtpwerr9rrw"&gt;1961&lt;/key&gt;&lt;/foreign-keys&gt;&lt;ref-type name="Journal Article"&gt;17&lt;/ref-type&gt;&lt;contributors&gt;&lt;authors&gt;&lt;author&gt;Ebstein, R. P.&lt;/author&gt;&lt;author&gt;Monakhov, M. V.&lt;/author&gt;&lt;author&gt;Lu, Y.&lt;/author&gt;&lt;author&gt;Jiang, Y.&lt;/author&gt;&lt;author&gt;Lai, P. S.&lt;/author&gt;&lt;author&gt;Chew, S. H.&lt;/author&gt;&lt;/authors&gt;&lt;/contributors&gt;&lt;titles&gt;&lt;title&gt;Association between the dopamine D4 receptor gene exon III variable number of tandem repeats and political attitudes in female Han Chinese&lt;/title&gt;&lt;secondary-title&gt;Proc Biol Sci&lt;/secondary-title&gt;&lt;/titles&gt;&lt;periodical&gt;&lt;full-title&gt;Proc Biol Sci&lt;/full-title&gt;&lt;/periodical&gt;&lt;pages&gt;20151360&lt;/pages&gt;&lt;volume&gt;282&lt;/volume&gt;&lt;number&gt;1813&lt;/number&gt;&lt;dates&gt;&lt;year&gt;2015&lt;/year&gt;&lt;/dates&gt;&lt;urls&gt;&lt;/urls&gt;&lt;/record&gt;&lt;/Cite&gt;&lt;/EndNote&gt;</w:instrText>
        </w:r>
        <w:r w:rsidR="006158A2">
          <w:rPr>
            <w:sz w:val="24"/>
            <w:szCs w:val="24"/>
          </w:rPr>
          <w:fldChar w:fldCharType="separate"/>
        </w:r>
        <w:r w:rsidR="006158A2">
          <w:rPr>
            <w:noProof/>
            <w:sz w:val="24"/>
            <w:szCs w:val="24"/>
          </w:rPr>
          <w:t>Ebstein et al. (2015)</w:t>
        </w:r>
        <w:r w:rsidR="006158A2">
          <w:rPr>
            <w:sz w:val="24"/>
            <w:szCs w:val="24"/>
          </w:rPr>
          <w:fldChar w:fldCharType="end"/>
        </w:r>
      </w:hyperlink>
      <w:ins w:id="735" w:author="Wang Ling" w:date="2018-11-21T16:40:00Z">
        <w:r w:rsidR="00670AE4">
          <w:rPr>
            <w:sz w:val="24"/>
            <w:szCs w:val="24"/>
          </w:rPr>
          <w:t xml:space="preserve"> proposed</w:t>
        </w:r>
      </w:ins>
      <w:ins w:id="736" w:author="Wang Ling" w:date="2018-11-21T16:38:00Z">
        <w:r w:rsidR="00670AE4">
          <w:rPr>
            <w:sz w:val="24"/>
            <w:szCs w:val="24"/>
          </w:rPr>
          <w:t xml:space="preserve"> that the effect of DRD4</w:t>
        </w:r>
      </w:ins>
      <w:ins w:id="737" w:author="Wang Ling" w:date="2018-11-21T16:41:00Z">
        <w:r w:rsidR="000D47A6">
          <w:rPr>
            <w:sz w:val="24"/>
            <w:szCs w:val="24"/>
          </w:rPr>
          <w:t xml:space="preserve"> gene variants</w:t>
        </w:r>
      </w:ins>
      <w:ins w:id="738" w:author="Wang Ling" w:date="2018-11-21T16:38:00Z">
        <w:r w:rsidR="00670AE4">
          <w:rPr>
            <w:sz w:val="24"/>
            <w:szCs w:val="24"/>
          </w:rPr>
          <w:t xml:space="preserve"> on political attitude </w:t>
        </w:r>
      </w:ins>
      <w:ins w:id="739" w:author="Wang Ling" w:date="2018-11-21T16:37:00Z">
        <w:r w:rsidR="00670AE4">
          <w:rPr>
            <w:sz w:val="24"/>
            <w:szCs w:val="24"/>
          </w:rPr>
          <w:t>is highly significant for females, but not for males.</w:t>
        </w:r>
      </w:ins>
    </w:p>
    <w:p w14:paraId="085E21BD" w14:textId="2D31C3FF" w:rsidR="00C4151C" w:rsidRDefault="00C4151C" w:rsidP="00C4151C">
      <w:pPr>
        <w:spacing w:beforeLines="50" w:before="156" w:afterLines="50" w:after="156" w:line="360" w:lineRule="auto"/>
        <w:jc w:val="center"/>
        <w:rPr>
          <w:ins w:id="740" w:author="Wang Ling" w:date="2018-11-21T14:07:00Z"/>
          <w:sz w:val="23"/>
          <w:szCs w:val="23"/>
        </w:rPr>
      </w:pPr>
      <w:ins w:id="741" w:author="Wang Ling" w:date="2018-11-21T14:07:00Z">
        <w:r>
          <w:rPr>
            <w:sz w:val="23"/>
            <w:szCs w:val="23"/>
          </w:rPr>
          <w:t>[Insert Figure 6 here]</w:t>
        </w:r>
      </w:ins>
    </w:p>
    <w:p w14:paraId="0363DB6B" w14:textId="5D4E4B49" w:rsidR="00C4151C" w:rsidRDefault="00C4151C" w:rsidP="00C4151C">
      <w:pPr>
        <w:spacing w:beforeLines="50" w:before="156" w:afterLines="50" w:after="156" w:line="360" w:lineRule="auto"/>
        <w:jc w:val="center"/>
        <w:rPr>
          <w:ins w:id="742" w:author="Wang Ling" w:date="2018-11-21T15:55:00Z"/>
          <w:sz w:val="23"/>
          <w:szCs w:val="23"/>
        </w:rPr>
      </w:pPr>
      <w:ins w:id="743" w:author="Wang Ling" w:date="2018-11-21T14:07:00Z">
        <w:r>
          <w:rPr>
            <w:sz w:val="23"/>
            <w:szCs w:val="23"/>
          </w:rPr>
          <w:t>[Insert Figure 7 here]</w:t>
        </w:r>
      </w:ins>
    </w:p>
    <w:p w14:paraId="416E7A30" w14:textId="1E65E1ED" w:rsidR="00527E1C" w:rsidRDefault="007365FD">
      <w:pPr>
        <w:spacing w:beforeLines="50" w:before="156" w:afterLines="50" w:after="156" w:line="360" w:lineRule="auto"/>
        <w:jc w:val="center"/>
        <w:rPr>
          <w:ins w:id="744" w:author="Wang Ling" w:date="2018-11-22T10:56:00Z"/>
          <w:sz w:val="23"/>
          <w:szCs w:val="23"/>
        </w:rPr>
        <w:pPrChange w:id="745" w:author="Wang Ling" w:date="2018-11-22T10:56:00Z">
          <w:pPr>
            <w:spacing w:beforeLines="50" w:before="156" w:afterLines="50" w:after="156" w:line="360" w:lineRule="auto"/>
          </w:pPr>
        </w:pPrChange>
      </w:pPr>
      <w:ins w:id="746" w:author="Wang Ling" w:date="2018-11-21T15:55:00Z">
        <w:r>
          <w:rPr>
            <w:sz w:val="23"/>
            <w:szCs w:val="23"/>
          </w:rPr>
          <w:t>[Insert Figure 8 here]</w:t>
        </w:r>
      </w:ins>
    </w:p>
    <w:p w14:paraId="4598FDB7" w14:textId="462703B4" w:rsidR="007365FD" w:rsidRPr="007365FD" w:rsidRDefault="007365FD">
      <w:pPr>
        <w:spacing w:beforeLines="50" w:before="156" w:afterLines="50" w:after="156" w:line="360" w:lineRule="auto"/>
        <w:jc w:val="center"/>
        <w:rPr>
          <w:ins w:id="747" w:author="Wang Ling" w:date="2018-11-20T15:07:00Z"/>
          <w:sz w:val="23"/>
          <w:szCs w:val="23"/>
          <w:rPrChange w:id="748" w:author="Wang Ling" w:date="2018-11-22T10:56:00Z">
            <w:rPr>
              <w:ins w:id="749" w:author="Wang Ling" w:date="2018-11-20T15:07:00Z"/>
              <w:b/>
              <w:sz w:val="24"/>
              <w:szCs w:val="24"/>
            </w:rPr>
          </w:rPrChange>
        </w:rPr>
        <w:pPrChange w:id="750" w:author="Wang Ling" w:date="2018-11-22T10:56:00Z">
          <w:pPr>
            <w:spacing w:beforeLines="50" w:before="156" w:afterLines="50" w:after="156" w:line="360" w:lineRule="auto"/>
          </w:pPr>
        </w:pPrChange>
      </w:pPr>
      <w:ins w:id="751" w:author="Wang Ling" w:date="2018-11-22T10:56:00Z">
        <w:r>
          <w:rPr>
            <w:sz w:val="23"/>
            <w:szCs w:val="23"/>
          </w:rPr>
          <w:t>[Insert Figure 9 here]</w:t>
        </w:r>
      </w:ins>
    </w:p>
    <w:p w14:paraId="52872025" w14:textId="239DC6FA" w:rsidR="008C511E" w:rsidRPr="00F77500" w:rsidRDefault="001855EA" w:rsidP="00EF6440">
      <w:pPr>
        <w:spacing w:beforeLines="50" w:before="156" w:afterLines="50" w:after="156" w:line="360" w:lineRule="auto"/>
        <w:rPr>
          <w:b/>
          <w:sz w:val="24"/>
          <w:szCs w:val="24"/>
        </w:rPr>
      </w:pPr>
      <w:ins w:id="752" w:author="Wang Ling" w:date="2018-11-20T21:14:00Z">
        <w:r>
          <w:rPr>
            <w:b/>
            <w:sz w:val="24"/>
            <w:szCs w:val="24"/>
          </w:rPr>
          <w:t>5</w:t>
        </w:r>
      </w:ins>
      <w:ins w:id="753" w:author="Wang Ling" w:date="2018-11-20T15:07:00Z">
        <w:r w:rsidR="0017493C">
          <w:rPr>
            <w:b/>
            <w:sz w:val="24"/>
            <w:szCs w:val="24"/>
          </w:rPr>
          <w:t xml:space="preserve">. </w:t>
        </w:r>
      </w:ins>
      <w:r w:rsidR="00441B5F" w:rsidRPr="00F77500">
        <w:rPr>
          <w:b/>
          <w:sz w:val="24"/>
          <w:szCs w:val="24"/>
        </w:rPr>
        <w:t>Conclusions</w:t>
      </w:r>
    </w:p>
    <w:p w14:paraId="5F69B614" w14:textId="6A348C6D" w:rsidR="004C2E85" w:rsidRPr="004C2E85" w:rsidRDefault="004C2E85" w:rsidP="004C2E85">
      <w:pPr>
        <w:spacing w:beforeLines="50" w:before="156" w:afterLines="50" w:after="156" w:line="360" w:lineRule="auto"/>
        <w:rPr>
          <w:sz w:val="24"/>
          <w:szCs w:val="24"/>
        </w:rPr>
      </w:pPr>
      <w:r w:rsidRPr="004C2E85">
        <w:rPr>
          <w:rFonts w:hint="eastAsia"/>
          <w:sz w:val="24"/>
          <w:szCs w:val="24"/>
        </w:rPr>
        <w:t>I</w:t>
      </w:r>
      <w:r w:rsidRPr="004C2E85">
        <w:rPr>
          <w:sz w:val="24"/>
          <w:szCs w:val="24"/>
        </w:rPr>
        <w:t xml:space="preserve">n this paper, we examine the effect of gene </w:t>
      </w:r>
      <w:r w:rsidR="005C3CAF">
        <w:rPr>
          <w:sz w:val="24"/>
          <w:szCs w:val="24"/>
        </w:rPr>
        <w:t>distance</w:t>
      </w:r>
      <w:r w:rsidRPr="004C2E85">
        <w:rPr>
          <w:sz w:val="24"/>
          <w:szCs w:val="24"/>
        </w:rPr>
        <w:t xml:space="preserve"> on large cross-regional variation in </w:t>
      </w:r>
      <w:del w:id="754" w:author="Wang Ling" w:date="2018-11-20T10:02:00Z">
        <w:r w:rsidRPr="004C2E85" w:rsidDel="00196916">
          <w:rPr>
            <w:sz w:val="24"/>
            <w:szCs w:val="24"/>
          </w:rPr>
          <w:delText>economic preference</w:delText>
        </w:r>
      </w:del>
      <w:ins w:id="755" w:author="Wang Ling" w:date="2018-11-20T10:02:00Z">
        <w:r w:rsidR="00196916">
          <w:rPr>
            <w:sz w:val="24"/>
            <w:szCs w:val="24"/>
          </w:rPr>
          <w:t>preference</w:t>
        </w:r>
      </w:ins>
      <w:r w:rsidRPr="004C2E85">
        <w:rPr>
          <w:sz w:val="24"/>
          <w:szCs w:val="24"/>
        </w:rPr>
        <w:t>s and behaviors. We have focus</w:t>
      </w:r>
      <w:r w:rsidR="005C3CAF">
        <w:rPr>
          <w:sz w:val="24"/>
          <w:szCs w:val="24"/>
        </w:rPr>
        <w:t>ed</w:t>
      </w:r>
      <w:r w:rsidRPr="004C2E85">
        <w:rPr>
          <w:sz w:val="24"/>
          <w:szCs w:val="24"/>
        </w:rPr>
        <w:t xml:space="preserve"> on</w:t>
      </w:r>
      <w:ins w:id="756" w:author="Wang Ling" w:date="2018-11-20T21:25:00Z">
        <w:r w:rsidR="001855EA">
          <w:rPr>
            <w:sz w:val="24"/>
            <w:szCs w:val="24"/>
          </w:rPr>
          <w:t xml:space="preserve"> </w:t>
        </w:r>
      </w:ins>
      <w:del w:id="757" w:author="Wang Ling" w:date="2018-11-20T21:25:00Z">
        <w:r w:rsidRPr="004C2E85" w:rsidDel="001855EA">
          <w:rPr>
            <w:sz w:val="24"/>
            <w:szCs w:val="24"/>
          </w:rPr>
          <w:delText xml:space="preserve"> four representative and fundamental</w:delText>
        </w:r>
      </w:del>
      <w:ins w:id="758" w:author="Wang Ling" w:date="2018-11-20T21:25:00Z">
        <w:r w:rsidR="001855EA">
          <w:rPr>
            <w:sz w:val="24"/>
            <w:szCs w:val="24"/>
          </w:rPr>
          <w:t>three</w:t>
        </w:r>
      </w:ins>
      <w:r w:rsidRPr="004C2E85">
        <w:rPr>
          <w:sz w:val="24"/>
          <w:szCs w:val="24"/>
        </w:rPr>
        <w:t xml:space="preserve"> </w:t>
      </w:r>
      <w:del w:id="759" w:author="Wang Ling" w:date="2018-11-20T10:02:00Z">
        <w:r w:rsidRPr="004C2E85" w:rsidDel="00196916">
          <w:rPr>
            <w:sz w:val="24"/>
            <w:szCs w:val="24"/>
          </w:rPr>
          <w:delText>economic preference</w:delText>
        </w:r>
      </w:del>
      <w:ins w:id="760" w:author="Wang Ling" w:date="2018-11-20T10:02:00Z">
        <w:r w:rsidR="00196916">
          <w:rPr>
            <w:sz w:val="24"/>
            <w:szCs w:val="24"/>
          </w:rPr>
          <w:t>preference</w:t>
        </w:r>
      </w:ins>
      <w:r w:rsidRPr="004C2E85">
        <w:rPr>
          <w:sz w:val="24"/>
          <w:szCs w:val="24"/>
        </w:rPr>
        <w:t xml:space="preserve">s as well as related </w:t>
      </w:r>
      <w:del w:id="761" w:author="Wang Ling" w:date="2018-11-20T10:02:00Z">
        <w:r w:rsidRPr="004C2E85" w:rsidDel="00196916">
          <w:rPr>
            <w:sz w:val="24"/>
            <w:szCs w:val="24"/>
          </w:rPr>
          <w:delText>economic behavior</w:delText>
        </w:r>
      </w:del>
      <w:ins w:id="762" w:author="Wang Ling" w:date="2018-11-20T10:02:00Z">
        <w:r w:rsidR="00196916">
          <w:rPr>
            <w:sz w:val="24"/>
            <w:szCs w:val="24"/>
          </w:rPr>
          <w:t>behavior</w:t>
        </w:r>
      </w:ins>
      <w:r w:rsidRPr="004C2E85">
        <w:rPr>
          <w:sz w:val="24"/>
          <w:szCs w:val="24"/>
        </w:rPr>
        <w:t>s: risk preference, time preference</w:t>
      </w:r>
      <w:ins w:id="763" w:author="Wang Ling" w:date="2018-11-20T21:25:00Z">
        <w:r w:rsidR="001855EA">
          <w:rPr>
            <w:sz w:val="24"/>
            <w:szCs w:val="24"/>
          </w:rPr>
          <w:t xml:space="preserve"> and social preference</w:t>
        </w:r>
        <w:r w:rsidR="00F34422">
          <w:rPr>
            <w:sz w:val="24"/>
            <w:szCs w:val="24"/>
          </w:rPr>
          <w:t xml:space="preserve"> (trust an</w:t>
        </w:r>
      </w:ins>
      <w:ins w:id="764" w:author="Wang Ling" w:date="2018-11-20T21:26:00Z">
        <w:r w:rsidR="00F34422">
          <w:rPr>
            <w:sz w:val="24"/>
            <w:szCs w:val="24"/>
          </w:rPr>
          <w:t>d collectivism-individualism</w:t>
        </w:r>
      </w:ins>
      <w:ins w:id="765" w:author="Wang Ling" w:date="2018-11-20T21:25:00Z">
        <w:r w:rsidR="00F34422">
          <w:rPr>
            <w:sz w:val="24"/>
            <w:szCs w:val="24"/>
          </w:rPr>
          <w:t>)</w:t>
        </w:r>
      </w:ins>
      <w:del w:id="766" w:author="Wang Ling" w:date="2018-11-20T21:25:00Z">
        <w:r w:rsidRPr="004C2E85" w:rsidDel="001855EA">
          <w:rPr>
            <w:sz w:val="24"/>
            <w:szCs w:val="24"/>
          </w:rPr>
          <w:delText>, trust, collectivism-individualism</w:delText>
        </w:r>
      </w:del>
      <w:r w:rsidRPr="004C2E85">
        <w:rPr>
          <w:sz w:val="24"/>
          <w:szCs w:val="24"/>
        </w:rPr>
        <w:t>. Taking China as an example, we find that genetic variation accounts for</w:t>
      </w:r>
      <w:ins w:id="767" w:author="Wang Ling" w:date="2018-11-20T21:26:00Z">
        <w:r w:rsidR="00F34422">
          <w:rPr>
            <w:sz w:val="24"/>
            <w:szCs w:val="24"/>
          </w:rPr>
          <w:t xml:space="preserve"> </w:t>
        </w:r>
      </w:ins>
      <w:del w:id="768" w:author="Wang Ling" w:date="2018-11-20T21:26:00Z">
        <w:r w:rsidRPr="004C2E85" w:rsidDel="00F34422">
          <w:rPr>
            <w:sz w:val="24"/>
            <w:szCs w:val="24"/>
          </w:rPr>
          <w:delText xml:space="preserve"> </w:delText>
        </w:r>
      </w:del>
      <w:r w:rsidRPr="004C2E85">
        <w:rPr>
          <w:sz w:val="24"/>
          <w:szCs w:val="24"/>
        </w:rPr>
        <w:t xml:space="preserve">differences </w:t>
      </w:r>
      <w:del w:id="769" w:author="Wang Ling" w:date="2018-11-20T21:26:00Z">
        <w:r w:rsidRPr="004C2E85" w:rsidDel="00F34422">
          <w:rPr>
            <w:sz w:val="24"/>
            <w:szCs w:val="24"/>
          </w:rPr>
          <w:delText xml:space="preserve">in risk preference, trust and collectivism-individualism </w:delText>
        </w:r>
      </w:del>
      <w:ins w:id="770" w:author="Wang Ling" w:date="2018-11-22T10:59:00Z">
        <w:r w:rsidR="00A87533">
          <w:rPr>
            <w:sz w:val="24"/>
            <w:szCs w:val="24"/>
          </w:rPr>
          <w:t>in</w:t>
        </w:r>
      </w:ins>
      <w:ins w:id="771" w:author="Wang Ling" w:date="2018-11-20T21:26:00Z">
        <w:r w:rsidR="00F34422">
          <w:rPr>
            <w:sz w:val="24"/>
            <w:szCs w:val="24"/>
          </w:rPr>
          <w:t xml:space="preserve"> preferences </w:t>
        </w:r>
      </w:ins>
      <w:r w:rsidRPr="004C2E85">
        <w:rPr>
          <w:sz w:val="24"/>
          <w:szCs w:val="24"/>
        </w:rPr>
        <w:t xml:space="preserve">after controlling for potential confounding factors. Genetic distance also explains differences in entrepreneurship, </w:t>
      </w:r>
      <w:del w:id="772" w:author="Wang Ling" w:date="2018-11-20T21:26:00Z">
        <w:r w:rsidRPr="004C2E85" w:rsidDel="00F34422">
          <w:rPr>
            <w:sz w:val="24"/>
            <w:szCs w:val="24"/>
          </w:rPr>
          <w:delText xml:space="preserve">risk </w:delText>
        </w:r>
      </w:del>
      <w:ins w:id="773" w:author="Wang Ling" w:date="2018-11-20T21:26:00Z">
        <w:r w:rsidR="00F34422" w:rsidRPr="004C2E85">
          <w:rPr>
            <w:sz w:val="24"/>
            <w:szCs w:val="24"/>
          </w:rPr>
          <w:t>risk</w:t>
        </w:r>
        <w:r w:rsidR="00F34422">
          <w:rPr>
            <w:sz w:val="24"/>
            <w:szCs w:val="24"/>
          </w:rPr>
          <w:t>-</w:t>
        </w:r>
      </w:ins>
      <w:r w:rsidRPr="004C2E85">
        <w:rPr>
          <w:sz w:val="24"/>
          <w:szCs w:val="24"/>
        </w:rPr>
        <w:t xml:space="preserve">taking behavior, saving behavior, cooperative behavior and </w:t>
      </w:r>
      <w:r w:rsidR="00C4637A">
        <w:rPr>
          <w:sz w:val="24"/>
          <w:szCs w:val="24"/>
        </w:rPr>
        <w:t>prosocial</w:t>
      </w:r>
      <w:r w:rsidRPr="004C2E85">
        <w:rPr>
          <w:sz w:val="24"/>
          <w:szCs w:val="24"/>
        </w:rPr>
        <w:t xml:space="preserve"> behavior. Generally, genetic distance accounts for 10-23% of a standard deviation of differences in </w:t>
      </w:r>
      <w:del w:id="774" w:author="Wang Ling" w:date="2018-11-20T10:02:00Z">
        <w:r w:rsidRPr="004C2E85" w:rsidDel="00196916">
          <w:rPr>
            <w:sz w:val="24"/>
            <w:szCs w:val="24"/>
          </w:rPr>
          <w:delText>economic preference</w:delText>
        </w:r>
      </w:del>
      <w:ins w:id="775" w:author="Wang Ling" w:date="2018-11-20T10:02:00Z">
        <w:r w:rsidR="00196916">
          <w:rPr>
            <w:sz w:val="24"/>
            <w:szCs w:val="24"/>
          </w:rPr>
          <w:t>preference</w:t>
        </w:r>
      </w:ins>
      <w:r w:rsidRPr="004C2E85">
        <w:rPr>
          <w:sz w:val="24"/>
          <w:szCs w:val="24"/>
        </w:rPr>
        <w:t>s and behaviors.</w:t>
      </w:r>
      <w:ins w:id="776" w:author="Wang Ling" w:date="2018-11-20T21:38:00Z">
        <w:r w:rsidR="00FB7DDE">
          <w:rPr>
            <w:sz w:val="24"/>
            <w:szCs w:val="24"/>
          </w:rPr>
          <w:t xml:space="preserve"> </w:t>
        </w:r>
      </w:ins>
      <w:ins w:id="777" w:author="Wang Ling" w:date="2018-11-21T21:56:00Z">
        <w:r w:rsidR="003970FE">
          <w:rPr>
            <w:sz w:val="24"/>
            <w:szCs w:val="24"/>
          </w:rPr>
          <w:t>We als</w:t>
        </w:r>
      </w:ins>
      <w:ins w:id="778" w:author="Wang Ling" w:date="2018-11-21T21:57:00Z">
        <w:r w:rsidR="003970FE">
          <w:rPr>
            <w:sz w:val="24"/>
            <w:szCs w:val="24"/>
          </w:rPr>
          <w:t xml:space="preserve">o find that </w:t>
        </w:r>
      </w:ins>
      <w:ins w:id="779" w:author="Wang Ling" w:date="2018-11-22T11:00:00Z">
        <w:r w:rsidR="00A87533">
          <w:rPr>
            <w:sz w:val="24"/>
            <w:szCs w:val="24"/>
          </w:rPr>
          <w:t xml:space="preserve">the effects of </w:t>
        </w:r>
      </w:ins>
      <w:ins w:id="780" w:author="Wang Ling" w:date="2018-11-21T21:57:00Z">
        <w:r w:rsidR="003970FE">
          <w:rPr>
            <w:sz w:val="24"/>
            <w:szCs w:val="24"/>
          </w:rPr>
          <w:t xml:space="preserve">genetic distance </w:t>
        </w:r>
      </w:ins>
      <w:ins w:id="781" w:author="Wang Ling" w:date="2018-11-22T11:00:00Z">
        <w:r w:rsidR="00A87533">
          <w:rPr>
            <w:sz w:val="24"/>
            <w:szCs w:val="24"/>
          </w:rPr>
          <w:t xml:space="preserve">differ </w:t>
        </w:r>
      </w:ins>
      <w:ins w:id="782" w:author="Wang Ling" w:date="2018-11-21T21:57:00Z">
        <w:r w:rsidR="003970FE">
          <w:rPr>
            <w:sz w:val="24"/>
            <w:szCs w:val="24"/>
          </w:rPr>
          <w:t>between males and females.</w:t>
        </w:r>
      </w:ins>
    </w:p>
    <w:p w14:paraId="0CF8AF5C" w14:textId="5BC79891" w:rsidR="004C2E85" w:rsidRPr="004C2E85" w:rsidRDefault="004C2E85" w:rsidP="004C2E85">
      <w:pPr>
        <w:spacing w:beforeLines="50" w:before="156" w:afterLines="50" w:after="156" w:line="360" w:lineRule="auto"/>
        <w:rPr>
          <w:sz w:val="24"/>
          <w:szCs w:val="24"/>
        </w:rPr>
      </w:pPr>
      <w:r w:rsidRPr="004C2E85">
        <w:rPr>
          <w:sz w:val="24"/>
          <w:szCs w:val="24"/>
        </w:rPr>
        <w:t xml:space="preserve">Our results provide </w:t>
      </w:r>
      <w:r w:rsidRPr="004C2E85">
        <w:rPr>
          <w:rFonts w:hint="eastAsia"/>
          <w:sz w:val="24"/>
          <w:szCs w:val="24"/>
        </w:rPr>
        <w:t>a</w:t>
      </w:r>
      <w:r w:rsidRPr="004C2E85">
        <w:rPr>
          <w:sz w:val="24"/>
          <w:szCs w:val="24"/>
        </w:rPr>
        <w:t xml:space="preserve"> new explanation for origins of cross-regional disparities in </w:t>
      </w:r>
      <w:del w:id="783" w:author="Wang Ling" w:date="2018-11-20T10:02:00Z">
        <w:r w:rsidRPr="004C2E85" w:rsidDel="00196916">
          <w:rPr>
            <w:sz w:val="24"/>
            <w:szCs w:val="24"/>
          </w:rPr>
          <w:lastRenderedPageBreak/>
          <w:delText>economic preference</w:delText>
        </w:r>
      </w:del>
      <w:ins w:id="784" w:author="Wang Ling" w:date="2018-11-20T10:02:00Z">
        <w:r w:rsidR="00196916">
          <w:rPr>
            <w:sz w:val="24"/>
            <w:szCs w:val="24"/>
          </w:rPr>
          <w:t>preference</w:t>
        </w:r>
      </w:ins>
      <w:r w:rsidRPr="004C2E85">
        <w:rPr>
          <w:sz w:val="24"/>
          <w:szCs w:val="24"/>
        </w:rPr>
        <w:t>s and behaviors. The considerations on genetic influences have remained</w:t>
      </w:r>
      <w:r w:rsidRPr="004C2E85">
        <w:rPr>
          <w:rFonts w:hint="eastAsia"/>
          <w:sz w:val="24"/>
          <w:szCs w:val="24"/>
        </w:rPr>
        <w:t xml:space="preserve"> </w:t>
      </w:r>
      <w:r w:rsidRPr="004C2E85">
        <w:rPr>
          <w:sz w:val="24"/>
          <w:szCs w:val="24"/>
        </w:rPr>
        <w:t xml:space="preserve">relatively absent in the existing literature. We argue that genetic variation is an important source of variation in </w:t>
      </w:r>
      <w:del w:id="785" w:author="Wang Ling" w:date="2018-11-20T10:02:00Z">
        <w:r w:rsidRPr="004C2E85" w:rsidDel="00196916">
          <w:rPr>
            <w:sz w:val="24"/>
            <w:szCs w:val="24"/>
          </w:rPr>
          <w:delText>economic preference</w:delText>
        </w:r>
      </w:del>
      <w:ins w:id="786" w:author="Wang Ling" w:date="2018-11-20T10:02:00Z">
        <w:r w:rsidR="00196916">
          <w:rPr>
            <w:sz w:val="24"/>
            <w:szCs w:val="24"/>
          </w:rPr>
          <w:t>preference</w:t>
        </w:r>
      </w:ins>
      <w:r w:rsidRPr="004C2E85">
        <w:rPr>
          <w:sz w:val="24"/>
          <w:szCs w:val="24"/>
        </w:rPr>
        <w:t xml:space="preserve">s and behaviors. We find that genetic </w:t>
      </w:r>
      <w:r w:rsidR="00821BC6">
        <w:rPr>
          <w:sz w:val="24"/>
          <w:szCs w:val="24"/>
        </w:rPr>
        <w:t xml:space="preserve">distance </w:t>
      </w:r>
      <w:r w:rsidRPr="004C2E85">
        <w:rPr>
          <w:sz w:val="24"/>
          <w:szCs w:val="24"/>
        </w:rPr>
        <w:t xml:space="preserve">capturing </w:t>
      </w:r>
      <w:r w:rsidR="00821BC6">
        <w:rPr>
          <w:sz w:val="24"/>
          <w:szCs w:val="24"/>
        </w:rPr>
        <w:t xml:space="preserve">variation in </w:t>
      </w:r>
      <w:r w:rsidRPr="004C2E85">
        <w:rPr>
          <w:sz w:val="24"/>
          <w:szCs w:val="24"/>
        </w:rPr>
        <w:t xml:space="preserve">potential causal variants explains cross-regional variation in </w:t>
      </w:r>
      <w:del w:id="787" w:author="Wang Ling" w:date="2018-11-20T10:02:00Z">
        <w:r w:rsidRPr="004C2E85" w:rsidDel="00196916">
          <w:rPr>
            <w:sz w:val="24"/>
            <w:szCs w:val="24"/>
          </w:rPr>
          <w:delText>economic preference</w:delText>
        </w:r>
      </w:del>
      <w:ins w:id="788" w:author="Wang Ling" w:date="2018-11-20T10:02:00Z">
        <w:r w:rsidR="00196916">
          <w:rPr>
            <w:sz w:val="24"/>
            <w:szCs w:val="24"/>
          </w:rPr>
          <w:t>preference</w:t>
        </w:r>
      </w:ins>
      <w:r w:rsidRPr="004C2E85">
        <w:rPr>
          <w:sz w:val="24"/>
          <w:szCs w:val="24"/>
        </w:rPr>
        <w:t>s and behaviors, suggesting that</w:t>
      </w:r>
      <w:ins w:id="789" w:author="Wang Ling" w:date="2018-11-22T11:02:00Z">
        <w:r w:rsidR="008C2490">
          <w:rPr>
            <w:sz w:val="24"/>
            <w:szCs w:val="24"/>
          </w:rPr>
          <w:t xml:space="preserve"> differences in genes </w:t>
        </w:r>
      </w:ins>
      <w:del w:id="790" w:author="Wang Ling" w:date="2018-11-22T11:02:00Z">
        <w:r w:rsidRPr="004C2E85" w:rsidDel="008C2490">
          <w:rPr>
            <w:sz w:val="24"/>
            <w:szCs w:val="24"/>
          </w:rPr>
          <w:delText xml:space="preserve"> g</w:delText>
        </w:r>
      </w:del>
      <w:del w:id="791" w:author="Wang Ling" w:date="2018-11-22T11:01:00Z">
        <w:r w:rsidRPr="004C2E85" w:rsidDel="008C2490">
          <w:rPr>
            <w:sz w:val="24"/>
            <w:szCs w:val="24"/>
          </w:rPr>
          <w:delText xml:space="preserve">enes determine </w:delText>
        </w:r>
      </w:del>
      <w:del w:id="792" w:author="Wang Ling" w:date="2018-11-20T10:02:00Z">
        <w:r w:rsidRPr="004C2E85" w:rsidDel="00196916">
          <w:rPr>
            <w:sz w:val="24"/>
            <w:szCs w:val="24"/>
          </w:rPr>
          <w:delText>economic preference</w:delText>
        </w:r>
      </w:del>
      <w:del w:id="793" w:author="Wang Ling" w:date="2018-11-22T11:01:00Z">
        <w:r w:rsidRPr="004C2E85" w:rsidDel="008C2490">
          <w:rPr>
            <w:sz w:val="24"/>
            <w:szCs w:val="24"/>
          </w:rPr>
          <w:delText xml:space="preserve">s and behaviors and </w:delText>
        </w:r>
      </w:del>
      <w:r w:rsidRPr="004C2E85">
        <w:rPr>
          <w:sz w:val="24"/>
          <w:szCs w:val="24"/>
        </w:rPr>
        <w:t>account for regional variation. We hope that the results will lead to a better understanding of comparative economic development ultimately.</w:t>
      </w:r>
      <w:r w:rsidR="00BD7082">
        <w:rPr>
          <w:sz w:val="24"/>
          <w:szCs w:val="24"/>
        </w:rPr>
        <w:t xml:space="preserve"> </w:t>
      </w:r>
      <w:r w:rsidRPr="004C2E85">
        <w:rPr>
          <w:sz w:val="24"/>
          <w:szCs w:val="24"/>
        </w:rPr>
        <w:t xml:space="preserve">Our results also add to the debate on the heritability of </w:t>
      </w:r>
      <w:del w:id="794" w:author="Wang Ling" w:date="2018-11-20T10:02:00Z">
        <w:r w:rsidRPr="004C2E85" w:rsidDel="00196916">
          <w:rPr>
            <w:sz w:val="24"/>
            <w:szCs w:val="24"/>
          </w:rPr>
          <w:delText>economic preference</w:delText>
        </w:r>
      </w:del>
      <w:ins w:id="795" w:author="Wang Ling" w:date="2018-11-20T10:02:00Z">
        <w:r w:rsidR="00196916">
          <w:rPr>
            <w:sz w:val="24"/>
            <w:szCs w:val="24"/>
          </w:rPr>
          <w:t>preference</w:t>
        </w:r>
      </w:ins>
      <w:r w:rsidRPr="004C2E85">
        <w:rPr>
          <w:sz w:val="24"/>
          <w:szCs w:val="24"/>
        </w:rPr>
        <w:t xml:space="preserve">s and behaviors. We confirm the view that </w:t>
      </w:r>
      <w:del w:id="796" w:author="Wang Ling" w:date="2018-11-20T10:02:00Z">
        <w:r w:rsidRPr="004C2E85" w:rsidDel="00196916">
          <w:rPr>
            <w:sz w:val="24"/>
            <w:szCs w:val="24"/>
          </w:rPr>
          <w:delText>economic preference</w:delText>
        </w:r>
      </w:del>
      <w:ins w:id="797" w:author="Wang Ling" w:date="2018-11-20T10:02:00Z">
        <w:r w:rsidR="00196916">
          <w:rPr>
            <w:sz w:val="24"/>
            <w:szCs w:val="24"/>
          </w:rPr>
          <w:t>preference</w:t>
        </w:r>
      </w:ins>
      <w:r w:rsidRPr="004C2E85">
        <w:rPr>
          <w:sz w:val="24"/>
          <w:szCs w:val="24"/>
        </w:rPr>
        <w:t>s and behaviors are</w:t>
      </w:r>
      <w:r w:rsidR="005C3CAF">
        <w:rPr>
          <w:sz w:val="24"/>
          <w:szCs w:val="24"/>
        </w:rPr>
        <w:t>, at least partially,</w:t>
      </w:r>
      <w:r w:rsidRPr="004C2E85">
        <w:rPr>
          <w:sz w:val="24"/>
          <w:szCs w:val="24"/>
        </w:rPr>
        <w:t xml:space="preserve"> inherited.</w:t>
      </w:r>
      <w:ins w:id="798" w:author="Wang Ling" w:date="2018-11-22T11:02:00Z">
        <w:r w:rsidR="008C2490">
          <w:rPr>
            <w:sz w:val="24"/>
            <w:szCs w:val="24"/>
          </w:rPr>
          <w:t xml:space="preserve"> </w:t>
        </w:r>
      </w:ins>
      <w:del w:id="799" w:author="Wang Ling" w:date="2018-11-22T11:02:00Z">
        <w:r w:rsidRPr="004C2E85" w:rsidDel="008C2490">
          <w:rPr>
            <w:sz w:val="24"/>
            <w:szCs w:val="24"/>
          </w:rPr>
          <w:delText xml:space="preserve"> </w:delText>
        </w:r>
      </w:del>
      <w:ins w:id="800" w:author="Wang Ling" w:date="2018-11-20T21:27:00Z">
        <w:r w:rsidR="00F34422" w:rsidRPr="003970FE">
          <w:rPr>
            <w:sz w:val="24"/>
            <w:szCs w:val="24"/>
          </w:rPr>
          <w:t>Finally</w:t>
        </w:r>
      </w:ins>
      <w:ins w:id="801" w:author="Wang Ling" w:date="2018-11-22T11:02:00Z">
        <w:r w:rsidR="008C2490">
          <w:rPr>
            <w:sz w:val="24"/>
            <w:szCs w:val="24"/>
          </w:rPr>
          <w:t xml:space="preserve">, </w:t>
        </w:r>
      </w:ins>
      <w:ins w:id="802" w:author="Wang Ling" w:date="2018-11-20T21:27:00Z">
        <w:r w:rsidR="00F34422" w:rsidRPr="003970FE">
          <w:rPr>
            <w:sz w:val="24"/>
            <w:szCs w:val="24"/>
          </w:rPr>
          <w:t xml:space="preserve">our results </w:t>
        </w:r>
      </w:ins>
      <w:ins w:id="803" w:author="Wang Ling" w:date="2018-11-21T21:59:00Z">
        <w:r w:rsidR="003970FE" w:rsidRPr="003970FE">
          <w:rPr>
            <w:sz w:val="24"/>
            <w:szCs w:val="24"/>
          </w:rPr>
          <w:t>lead to a deeper under</w:t>
        </w:r>
      </w:ins>
      <w:ins w:id="804" w:author="Wang Ling" w:date="2018-11-21T22:00:00Z">
        <w:r w:rsidR="003970FE" w:rsidRPr="003970FE">
          <w:rPr>
            <w:sz w:val="24"/>
            <w:szCs w:val="24"/>
          </w:rPr>
          <w:t>standing of gender difference in preferences and behaviors</w:t>
        </w:r>
        <w:r w:rsidR="003970FE">
          <w:rPr>
            <w:sz w:val="24"/>
            <w:szCs w:val="24"/>
          </w:rPr>
          <w:t>.</w:t>
        </w:r>
      </w:ins>
    </w:p>
    <w:p w14:paraId="3B6C094E" w14:textId="15BBF438" w:rsidR="004C2E85" w:rsidRPr="004C2E85" w:rsidRDefault="004C2E85" w:rsidP="004C2E85">
      <w:pPr>
        <w:spacing w:beforeLines="50" w:before="156" w:afterLines="50" w:after="156" w:line="360" w:lineRule="auto"/>
        <w:rPr>
          <w:sz w:val="24"/>
          <w:szCs w:val="24"/>
        </w:rPr>
      </w:pPr>
      <w:del w:id="805" w:author="Wang Ling" w:date="2018-11-21T21:59:00Z">
        <w:r w:rsidRPr="004C2E85" w:rsidDel="003970FE">
          <w:rPr>
            <w:rFonts w:hint="eastAsia"/>
            <w:sz w:val="24"/>
            <w:szCs w:val="24"/>
          </w:rPr>
          <w:delText>F</w:delText>
        </w:r>
        <w:r w:rsidRPr="004C2E85" w:rsidDel="003970FE">
          <w:rPr>
            <w:sz w:val="24"/>
            <w:szCs w:val="24"/>
          </w:rPr>
          <w:delText>inally, o</w:delText>
        </w:r>
      </w:del>
      <w:ins w:id="806" w:author="Wang Ling" w:date="2018-11-21T21:59:00Z">
        <w:r w:rsidR="003970FE">
          <w:rPr>
            <w:sz w:val="24"/>
            <w:szCs w:val="24"/>
          </w:rPr>
          <w:t>O</w:t>
        </w:r>
      </w:ins>
      <w:r w:rsidRPr="004C2E85">
        <w:rPr>
          <w:sz w:val="24"/>
          <w:szCs w:val="24"/>
        </w:rPr>
        <w:t xml:space="preserve">ur results suggest a number of directions for future research. First, </w:t>
      </w:r>
      <w:r w:rsidR="005C3CAF">
        <w:rPr>
          <w:rFonts w:hint="eastAsia"/>
          <w:sz w:val="24"/>
          <w:szCs w:val="24"/>
        </w:rPr>
        <w:t>i</w:t>
      </w:r>
      <w:r w:rsidR="005C3CAF">
        <w:rPr>
          <w:sz w:val="24"/>
          <w:szCs w:val="24"/>
        </w:rPr>
        <w:t>t would be</w:t>
      </w:r>
      <w:r w:rsidRPr="004C2E85">
        <w:rPr>
          <w:sz w:val="24"/>
          <w:szCs w:val="24"/>
        </w:rPr>
        <w:t xml:space="preserve"> </w:t>
      </w:r>
      <w:r w:rsidR="005C3CAF">
        <w:rPr>
          <w:sz w:val="24"/>
          <w:szCs w:val="24"/>
        </w:rPr>
        <w:t>useful</w:t>
      </w:r>
      <w:r w:rsidRPr="004C2E85">
        <w:rPr>
          <w:sz w:val="24"/>
          <w:szCs w:val="24"/>
        </w:rPr>
        <w:t xml:space="preserve"> to identify the causal genes of </w:t>
      </w:r>
      <w:del w:id="807" w:author="Wang Ling" w:date="2018-11-20T10:02:00Z">
        <w:r w:rsidRPr="004C2E85" w:rsidDel="00196916">
          <w:rPr>
            <w:sz w:val="24"/>
            <w:szCs w:val="24"/>
          </w:rPr>
          <w:delText>economic preference</w:delText>
        </w:r>
      </w:del>
      <w:ins w:id="808" w:author="Wang Ling" w:date="2018-11-20T10:02:00Z">
        <w:r w:rsidR="00196916">
          <w:rPr>
            <w:sz w:val="24"/>
            <w:szCs w:val="24"/>
          </w:rPr>
          <w:t>preference</w:t>
        </w:r>
      </w:ins>
      <w:r w:rsidRPr="004C2E85">
        <w:rPr>
          <w:sz w:val="24"/>
          <w:szCs w:val="24"/>
        </w:rPr>
        <w:t>s and behaviors. In fact, there are already some papers</w:t>
      </w:r>
      <w:r w:rsidR="005C3CAF">
        <w:rPr>
          <w:sz w:val="24"/>
          <w:szCs w:val="24"/>
        </w:rPr>
        <w:t xml:space="preserve"> that</w:t>
      </w:r>
      <w:r w:rsidRPr="004C2E85">
        <w:rPr>
          <w:sz w:val="24"/>
          <w:szCs w:val="24"/>
        </w:rPr>
        <w:t xml:space="preserve"> have uncovered some specific genes determining </w:t>
      </w:r>
      <w:del w:id="809" w:author="Wang Ling" w:date="2018-11-20T10:02:00Z">
        <w:r w:rsidRPr="004C2E85" w:rsidDel="00196916">
          <w:rPr>
            <w:sz w:val="24"/>
            <w:szCs w:val="24"/>
          </w:rPr>
          <w:delText>economic preference</w:delText>
        </w:r>
      </w:del>
      <w:ins w:id="810" w:author="Wang Ling" w:date="2018-11-20T10:02:00Z">
        <w:r w:rsidR="00196916">
          <w:rPr>
            <w:sz w:val="24"/>
            <w:szCs w:val="24"/>
          </w:rPr>
          <w:t>preference</w:t>
        </w:r>
      </w:ins>
      <w:r w:rsidRPr="004C2E85">
        <w:rPr>
          <w:sz w:val="24"/>
          <w:szCs w:val="24"/>
        </w:rPr>
        <w:t xml:space="preserve">s and behaviors </w:t>
      </w:r>
      <w:r>
        <w:rPr>
          <w:sz w:val="24"/>
          <w:szCs w:val="24"/>
        </w:rPr>
        <w:fldChar w:fldCharType="begin"/>
      </w:r>
      <w:r>
        <w:rPr>
          <w:sz w:val="24"/>
          <w:szCs w:val="24"/>
        </w:rPr>
        <w:instrText xml:space="preserve"> ADDIN EN.CITE &lt;EndNote&gt;&lt;Cite&gt;&lt;Author&gt;Dreber&lt;/Author&gt;&lt;Year&gt;2009&lt;/Year&gt;&lt;RecNum&gt;1912&lt;/RecNum&gt;&lt;DisplayText&gt;(Dreber et al., 2009; Kuhnen and Chiao, 2009)&lt;/DisplayText&gt;&lt;record&gt;&lt;rec-number&gt;1912&lt;/rec-number&gt;&lt;foreign-keys&gt;&lt;key app="EN" db-id="5av2ar2d802ax6earv6xaswcrwtpwerr9rrw"&gt;1912&lt;/key&gt;&lt;/foreign-keys&gt;&lt;ref-type name="Journal Article"&gt;17&lt;/ref-type&gt;&lt;contributors&gt;&lt;authors&gt;&lt;author&gt;Dreber, Anna&lt;/author&gt;&lt;author&gt;Apicella, Coren L&lt;/author&gt;&lt;author&gt;Eisenberg, Dan TA&lt;/author&gt;&lt;author&gt;Garcia, Justin R&lt;/author&gt;&lt;author&gt;Zamore, Richard S&lt;/author&gt;&lt;author&gt;Lum, J Koji&lt;/author&gt;&lt;author&gt;Campbell, Benjamin&lt;/author&gt;&lt;/authors&gt;&lt;/contributors&gt;&lt;titles&gt;&lt;title&gt;The 7R polymorphism in the dopamine receptor D4 gene (DRD4) is associated with financial risk taking in men&lt;/title&gt;&lt;secondary-title&gt;Evolution and Human Behavior&lt;/secondary-title&gt;&lt;/titles&gt;&lt;periodical&gt;&lt;full-title&gt;Evolution and Human Behavior&lt;/full-title&gt;&lt;/periodical&gt;&lt;pages&gt;85-92&lt;/pages&gt;&lt;volume&gt;30&lt;/volume&gt;&lt;number&gt;2&lt;/number&gt;&lt;dates&gt;&lt;year&gt;2009&lt;/year&gt;&lt;/dates&gt;&lt;isbn&gt;1090-5138&lt;/isbn&gt;&lt;urls&gt;&lt;/urls&gt;&lt;/record&gt;&lt;/Cite&gt;&lt;Cite&gt;&lt;Author&gt;Kuhnen&lt;/Author&gt;&lt;Year&gt;2009&lt;/Year&gt;&lt;RecNum&gt;1803&lt;/RecNum&gt;&lt;record&gt;&lt;rec-number&gt;1803&lt;/rec-number&gt;&lt;foreign-keys&gt;&lt;key app="EN" db-id="5av2ar2d802ax6earv6xaswcrwtpwerr9rrw"&gt;1803&lt;/key&gt;&lt;/foreign-keys&gt;&lt;ref-type name="Journal Article"&gt;17&lt;/ref-type&gt;&lt;contributors&gt;&lt;authors&gt;&lt;author&gt;Kuhnen, Camelia M&lt;/author&gt;&lt;author&gt;Chiao, Joan Y&lt;/author&gt;&lt;/authors&gt;&lt;/contributors&gt;&lt;titles&gt;&lt;title&gt;Genetic determinants of financial risk taking&lt;/title&gt;&lt;secondary-title&gt;PloS one&lt;/secondary-title&gt;&lt;/titles&gt;&lt;periodical&gt;&lt;full-title&gt;PloS one&lt;/full-title&gt;&lt;/periodical&gt;&lt;pages&gt;e4362&lt;/pages&gt;&lt;volume&gt;4&lt;/volume&gt;&lt;number&gt;2&lt;/number&gt;&lt;dates&gt;&lt;year&gt;2009&lt;/year&gt;&lt;/dates&gt;&lt;isbn&gt;1932-6203&lt;/isbn&gt;&lt;urls&gt;&lt;/urls&gt;&lt;/record&gt;&lt;/Cite&gt;&lt;/EndNote&gt;</w:instrText>
      </w:r>
      <w:r>
        <w:rPr>
          <w:sz w:val="24"/>
          <w:szCs w:val="24"/>
        </w:rPr>
        <w:fldChar w:fldCharType="separate"/>
      </w:r>
      <w:r>
        <w:rPr>
          <w:noProof/>
          <w:sz w:val="24"/>
          <w:szCs w:val="24"/>
        </w:rPr>
        <w:t>(</w:t>
      </w:r>
      <w:hyperlink w:anchor="_ENREF_22" w:tooltip="Dreber, 2009 #1912" w:history="1">
        <w:r w:rsidR="006158A2">
          <w:rPr>
            <w:noProof/>
            <w:sz w:val="24"/>
            <w:szCs w:val="24"/>
          </w:rPr>
          <w:t>Dreber et al., 2009</w:t>
        </w:r>
      </w:hyperlink>
      <w:r>
        <w:rPr>
          <w:noProof/>
          <w:sz w:val="24"/>
          <w:szCs w:val="24"/>
        </w:rPr>
        <w:t xml:space="preserve">; </w:t>
      </w:r>
      <w:hyperlink w:anchor="_ENREF_36" w:tooltip="Kuhnen, 2009 #1803" w:history="1">
        <w:r w:rsidR="006158A2">
          <w:rPr>
            <w:noProof/>
            <w:sz w:val="24"/>
            <w:szCs w:val="24"/>
          </w:rPr>
          <w:t>Kuhnen and Chiao, 2009</w:t>
        </w:r>
      </w:hyperlink>
      <w:r>
        <w:rPr>
          <w:noProof/>
          <w:sz w:val="24"/>
          <w:szCs w:val="24"/>
        </w:rPr>
        <w:t>)</w:t>
      </w:r>
      <w:r>
        <w:rPr>
          <w:sz w:val="24"/>
          <w:szCs w:val="24"/>
        </w:rPr>
        <w:fldChar w:fldCharType="end"/>
      </w:r>
      <w:r>
        <w:rPr>
          <w:rFonts w:hint="eastAsia"/>
          <w:sz w:val="24"/>
          <w:szCs w:val="24"/>
        </w:rPr>
        <w:t>.</w:t>
      </w:r>
      <w:ins w:id="811" w:author="Wang Ling" w:date="2018-11-21T22:01:00Z">
        <w:r w:rsidR="003970FE">
          <w:rPr>
            <w:sz w:val="24"/>
            <w:szCs w:val="24"/>
          </w:rPr>
          <w:t>Second</w:t>
        </w:r>
      </w:ins>
      <w:del w:id="812" w:author="Wang Ling" w:date="2018-11-21T22:01:00Z">
        <w:r w:rsidDel="003970FE">
          <w:rPr>
            <w:sz w:val="24"/>
            <w:szCs w:val="24"/>
          </w:rPr>
          <w:delText xml:space="preserve"> </w:delText>
        </w:r>
        <w:r w:rsidR="005C3CAF" w:rsidDel="003970FE">
          <w:rPr>
            <w:sz w:val="24"/>
            <w:szCs w:val="24"/>
          </w:rPr>
          <w:delText>Second, it</w:delText>
        </w:r>
        <w:r w:rsidRPr="004C2E85" w:rsidDel="003970FE">
          <w:rPr>
            <w:sz w:val="24"/>
            <w:szCs w:val="24"/>
          </w:rPr>
          <w:delText xml:space="preserve"> is</w:delText>
        </w:r>
        <w:r w:rsidR="005C3CAF" w:rsidDel="003970FE">
          <w:rPr>
            <w:sz w:val="24"/>
            <w:szCs w:val="24"/>
          </w:rPr>
          <w:delText xml:space="preserve"> important</w:delText>
        </w:r>
        <w:r w:rsidRPr="004C2E85" w:rsidDel="003970FE">
          <w:rPr>
            <w:sz w:val="24"/>
            <w:szCs w:val="24"/>
          </w:rPr>
          <w:delText xml:space="preserve"> to test the effect of genetic variation on comparative economic development. </w:delText>
        </w:r>
        <w:r w:rsidR="00B656C6" w:rsidDel="003970FE">
          <w:rPr>
            <w:sz w:val="24"/>
            <w:szCs w:val="24"/>
          </w:rPr>
          <w:fldChar w:fldCharType="begin"/>
        </w:r>
        <w:r w:rsidR="00B656C6" w:rsidDel="003970FE">
          <w:rPr>
            <w:sz w:val="24"/>
            <w:szCs w:val="24"/>
          </w:rPr>
          <w:delInstrText xml:space="preserve"> HYPERLINK \l "_ENREF_45" \o "Spolaore, 2009 #1806" </w:delInstrText>
        </w:r>
        <w:r w:rsidR="00B656C6" w:rsidDel="003970FE">
          <w:rPr>
            <w:sz w:val="24"/>
            <w:szCs w:val="24"/>
          </w:rPr>
          <w:fldChar w:fldCharType="separate"/>
        </w:r>
        <w:r w:rsidR="00B656C6" w:rsidRPr="00F77500" w:rsidDel="003970FE">
          <w:rPr>
            <w:sz w:val="24"/>
            <w:szCs w:val="24"/>
          </w:rPr>
          <w:fldChar w:fldCharType="begin"/>
        </w:r>
        <w:r w:rsidR="00B656C6" w:rsidDel="003970FE">
          <w:rPr>
            <w:sz w:val="24"/>
            <w:szCs w:val="24"/>
          </w:rPr>
          <w:delInstrText xml:space="preserve"> ADDIN EN.CITE &lt;EndNote&gt;&lt;Cite AuthorYear="1"&gt;&lt;Author&gt;Spolaore&lt;/Author&gt;&lt;Year&gt;2009&lt;/Year&gt;&lt;RecNum&gt;1806&lt;/RecNum&gt;&lt;DisplayText&gt;Spolaore and Wacziarg (2009)&lt;/DisplayText&gt;&lt;record&gt;&lt;rec-number&gt;1806&lt;/rec-number&gt;&lt;foreign-keys&gt;&lt;key app="EN" db-id="5av2ar2d802ax6earv6xaswcrwtpwerr9rrw"&gt;1806&lt;/key&gt;&lt;/foreign-keys&gt;&lt;ref-type name="Journal Article"&gt;17&lt;/ref-type&gt;&lt;contributors&gt;&lt;authors&gt;&lt;author&gt;Spolaore, Enrico&lt;/author&gt;&lt;author&gt;Wacziarg, Romain&lt;/author&gt;&lt;/authors&gt;&lt;/contributors&gt;&lt;titles&gt;&lt;title&gt;The diffusion of development&lt;/title&gt;&lt;secondary-title&gt;The Quarterly Journal of Economics&lt;/secondary-title&gt;&lt;/titles&gt;&lt;periodical&gt;&lt;full-title&gt;The Quarterly Journal of Economics&lt;/full-title&gt;&lt;/periodical&gt;&lt;pages&gt;469-529&lt;/pages&gt;&lt;volume&gt;124&lt;/volume&gt;&lt;number&gt;2&lt;/number&gt;&lt;dates&gt;&lt;year&gt;2009&lt;/year&gt;&lt;/dates&gt;&lt;isbn&gt;1531-4650&lt;/isbn&gt;&lt;urls&gt;&lt;/urls&gt;&lt;/record&gt;&lt;/Cite&gt;&lt;/EndNote&gt;</w:delInstrText>
        </w:r>
        <w:r w:rsidR="00B656C6" w:rsidRPr="00F77500" w:rsidDel="003970FE">
          <w:rPr>
            <w:sz w:val="24"/>
            <w:szCs w:val="24"/>
          </w:rPr>
          <w:fldChar w:fldCharType="separate"/>
        </w:r>
        <w:r w:rsidR="00B656C6" w:rsidDel="003970FE">
          <w:rPr>
            <w:noProof/>
            <w:sz w:val="24"/>
            <w:szCs w:val="24"/>
          </w:rPr>
          <w:delText>Spolaore and Wacziarg (2009)</w:delText>
        </w:r>
        <w:r w:rsidR="00B656C6" w:rsidRPr="00F77500" w:rsidDel="003970FE">
          <w:rPr>
            <w:sz w:val="24"/>
            <w:szCs w:val="24"/>
          </w:rPr>
          <w:fldChar w:fldCharType="end"/>
        </w:r>
        <w:r w:rsidR="00B656C6" w:rsidDel="003970FE">
          <w:rPr>
            <w:sz w:val="24"/>
            <w:szCs w:val="24"/>
          </w:rPr>
          <w:fldChar w:fldCharType="end"/>
        </w:r>
        <w:r w:rsidRPr="004C2E85" w:rsidDel="003970FE">
          <w:rPr>
            <w:sz w:val="24"/>
            <w:szCs w:val="24"/>
          </w:rPr>
          <w:delText xml:space="preserve"> and </w:delText>
        </w:r>
        <w:r w:rsidR="00B656C6" w:rsidDel="003970FE">
          <w:rPr>
            <w:sz w:val="24"/>
            <w:szCs w:val="24"/>
          </w:rPr>
          <w:fldChar w:fldCharType="begin"/>
        </w:r>
        <w:r w:rsidR="00B656C6" w:rsidDel="003970FE">
          <w:rPr>
            <w:sz w:val="24"/>
            <w:szCs w:val="24"/>
          </w:rPr>
          <w:delInstrText xml:space="preserve"> HYPERLINK \l "_ENREF_3" \o "Ashraf, 2013 #1808" </w:delInstrText>
        </w:r>
        <w:r w:rsidR="00B656C6" w:rsidDel="003970FE">
          <w:rPr>
            <w:sz w:val="24"/>
            <w:szCs w:val="24"/>
          </w:rPr>
          <w:fldChar w:fldCharType="separate"/>
        </w:r>
        <w:r w:rsidR="00B656C6" w:rsidRPr="00F77500" w:rsidDel="003970FE">
          <w:rPr>
            <w:sz w:val="24"/>
            <w:szCs w:val="24"/>
          </w:rPr>
          <w:fldChar w:fldCharType="begin"/>
        </w:r>
        <w:r w:rsidR="00B656C6" w:rsidRPr="00F77500" w:rsidDel="003970FE">
          <w:rPr>
            <w:sz w:val="24"/>
            <w:szCs w:val="24"/>
          </w:rPr>
          <w:delInstrText xml:space="preserve"> ADDIN EN.CITE &lt;EndNote&gt;&lt;Cite AuthorYear="1"&gt;&lt;Author&gt;Ashraf&lt;/Author&gt;&lt;Year&gt;2013&lt;/Year&gt;&lt;RecNum&gt;1808&lt;/RecNum&gt;&lt;DisplayText&gt;Ashraf and Galor (2013)&lt;/DisplayText&gt;&lt;record&gt;&lt;rec-number&gt;1808&lt;/rec-number&gt;&lt;foreign-keys&gt;&lt;key app="EN" db-id="5av2ar2d802ax6earv6xaswcrwtpwerr9rrw"&gt;1808&lt;/key&gt;&lt;/foreign-keys&gt;&lt;ref-type name="Journal Article"&gt;17&lt;/ref-type&gt;&lt;contributors&gt;&lt;authors&gt;&lt;author&gt;Ashraf, Quamrul&lt;/author&gt;&lt;author&gt;Galor, Oded&lt;/author&gt;&lt;/authors&gt;&lt;/contributors&gt;&lt;titles&gt;&lt;title&gt;The&amp;apos;Out of Africa&amp;apos;hypothesis, human genetic diversity, and comparative economic development&lt;/title&gt;&lt;secondary-title&gt;American Economic Review&lt;/secondary-title&gt;&lt;/titles&gt;&lt;periodical&gt;&lt;full-title&gt;American Economic Review&lt;/full-title&gt;&lt;/periodical&gt;&lt;pages&gt;1-46&lt;/pages&gt;&lt;volume&gt;103&lt;/volume&gt;&lt;number&gt;1&lt;/number&gt;&lt;dates&gt;&lt;year&gt;2013&lt;/year&gt;&lt;/dates&gt;&lt;isbn&gt;0002-8282&lt;/isbn&gt;&lt;urls&gt;&lt;/urls&gt;&lt;/record&gt;&lt;/Cite&gt;&lt;/EndNote&gt;</w:delInstrText>
        </w:r>
        <w:r w:rsidR="00B656C6" w:rsidRPr="00F77500" w:rsidDel="003970FE">
          <w:rPr>
            <w:sz w:val="24"/>
            <w:szCs w:val="24"/>
          </w:rPr>
          <w:fldChar w:fldCharType="separate"/>
        </w:r>
        <w:r w:rsidR="00B656C6" w:rsidRPr="00F77500" w:rsidDel="003970FE">
          <w:rPr>
            <w:noProof/>
            <w:sz w:val="24"/>
            <w:szCs w:val="24"/>
          </w:rPr>
          <w:delText>Ashraf and Galor (2013)</w:delText>
        </w:r>
        <w:r w:rsidR="00B656C6" w:rsidRPr="00F77500" w:rsidDel="003970FE">
          <w:rPr>
            <w:sz w:val="24"/>
            <w:szCs w:val="24"/>
          </w:rPr>
          <w:fldChar w:fldCharType="end"/>
        </w:r>
        <w:r w:rsidR="00B656C6" w:rsidDel="003970FE">
          <w:rPr>
            <w:sz w:val="24"/>
            <w:szCs w:val="24"/>
          </w:rPr>
          <w:fldChar w:fldCharType="end"/>
        </w:r>
        <w:r w:rsidR="00331091" w:rsidDel="003970FE">
          <w:rPr>
            <w:sz w:val="24"/>
            <w:szCs w:val="24"/>
          </w:rPr>
          <w:delText xml:space="preserve"> </w:delText>
        </w:r>
        <w:r w:rsidRPr="004C2E85" w:rsidDel="003970FE">
          <w:rPr>
            <w:sz w:val="24"/>
            <w:szCs w:val="24"/>
          </w:rPr>
          <w:delText xml:space="preserve">are pioneers </w:delText>
        </w:r>
        <w:r w:rsidR="005C3CAF" w:rsidDel="003970FE">
          <w:rPr>
            <w:sz w:val="24"/>
            <w:szCs w:val="24"/>
          </w:rPr>
          <w:delText>on this question</w:delText>
        </w:r>
        <w:r w:rsidRPr="004C2E85" w:rsidDel="003970FE">
          <w:rPr>
            <w:sz w:val="24"/>
            <w:szCs w:val="24"/>
          </w:rPr>
          <w:delText>, but the</w:delText>
        </w:r>
        <w:r w:rsidR="00CC696B" w:rsidDel="003970FE">
          <w:rPr>
            <w:sz w:val="24"/>
            <w:szCs w:val="24"/>
          </w:rPr>
          <w:delText xml:space="preserve">ir measure of genetic variation does not </w:delText>
        </w:r>
        <w:r w:rsidR="00CC696B" w:rsidRPr="00CC696B" w:rsidDel="003970FE">
          <w:rPr>
            <w:sz w:val="24"/>
            <w:szCs w:val="24"/>
          </w:rPr>
          <w:delText>capture differences in specific genetic t</w:delText>
        </w:r>
        <w:r w:rsidR="00CC696B" w:rsidDel="003970FE">
          <w:rPr>
            <w:sz w:val="24"/>
            <w:szCs w:val="24"/>
          </w:rPr>
          <w:delText>raits that directly matter for income.</w:delText>
        </w:r>
        <w:r w:rsidR="00CC696B" w:rsidRPr="00CC696B" w:rsidDel="003970FE">
          <w:rPr>
            <w:sz w:val="24"/>
            <w:szCs w:val="24"/>
          </w:rPr>
          <w:delText xml:space="preserve"> </w:delText>
        </w:r>
        <w:r w:rsidRPr="004C2E85" w:rsidDel="003970FE">
          <w:rPr>
            <w:sz w:val="24"/>
            <w:szCs w:val="24"/>
          </w:rPr>
          <w:delText>Gene’s direct effect on economic development ha</w:delText>
        </w:r>
        <w:r w:rsidDel="003970FE">
          <w:rPr>
            <w:sz w:val="24"/>
            <w:szCs w:val="24"/>
          </w:rPr>
          <w:delText xml:space="preserve">s </w:delText>
        </w:r>
        <w:r w:rsidRPr="004C2E85" w:rsidDel="003970FE">
          <w:rPr>
            <w:sz w:val="24"/>
            <w:szCs w:val="24"/>
          </w:rPr>
          <w:delText>not been explo</w:delText>
        </w:r>
        <w:r w:rsidR="00A30A74" w:rsidDel="003970FE">
          <w:rPr>
            <w:sz w:val="24"/>
            <w:szCs w:val="24"/>
          </w:rPr>
          <w:delText>ited</w:delText>
        </w:r>
        <w:r w:rsidRPr="004C2E85" w:rsidDel="003970FE">
          <w:rPr>
            <w:sz w:val="24"/>
            <w:szCs w:val="24"/>
          </w:rPr>
          <w:delText>. Third</w:delText>
        </w:r>
      </w:del>
      <w:r w:rsidRPr="004C2E85">
        <w:rPr>
          <w:sz w:val="24"/>
          <w:szCs w:val="24"/>
        </w:rPr>
        <w:t xml:space="preserve">, our results </w:t>
      </w:r>
      <w:del w:id="813" w:author="Wang Ling" w:date="2018-11-21T22:01:00Z">
        <w:r w:rsidR="005C3CAF" w:rsidDel="003970FE">
          <w:rPr>
            <w:rFonts w:hint="eastAsia"/>
            <w:sz w:val="24"/>
            <w:szCs w:val="24"/>
          </w:rPr>
          <w:delText>also</w:delText>
        </w:r>
        <w:r w:rsidR="005C3CAF" w:rsidDel="003970FE">
          <w:rPr>
            <w:sz w:val="24"/>
            <w:szCs w:val="24"/>
          </w:rPr>
          <w:delText xml:space="preserve"> </w:delText>
        </w:r>
      </w:del>
      <w:r w:rsidR="005C3CAF">
        <w:rPr>
          <w:sz w:val="24"/>
          <w:szCs w:val="24"/>
        </w:rPr>
        <w:t>shed some light on policy making.</w:t>
      </w:r>
      <w:r w:rsidRPr="004C2E85">
        <w:rPr>
          <w:sz w:val="24"/>
          <w:szCs w:val="24"/>
        </w:rPr>
        <w:t xml:space="preserve"> </w:t>
      </w:r>
      <w:r w:rsidR="00F239AE">
        <w:rPr>
          <w:sz w:val="24"/>
          <w:szCs w:val="24"/>
        </w:rPr>
        <w:t xml:space="preserve">If genes determine </w:t>
      </w:r>
      <w:del w:id="814" w:author="Wang Ling" w:date="2018-11-20T10:02:00Z">
        <w:r w:rsidR="00F239AE" w:rsidDel="00196916">
          <w:rPr>
            <w:sz w:val="24"/>
            <w:szCs w:val="24"/>
          </w:rPr>
          <w:delText>economic preference</w:delText>
        </w:r>
      </w:del>
      <w:ins w:id="815" w:author="Wang Ling" w:date="2018-11-20T10:02:00Z">
        <w:r w:rsidR="00196916">
          <w:rPr>
            <w:sz w:val="24"/>
            <w:szCs w:val="24"/>
          </w:rPr>
          <w:t>preference</w:t>
        </w:r>
      </w:ins>
      <w:r w:rsidR="00F239AE">
        <w:rPr>
          <w:sz w:val="24"/>
          <w:szCs w:val="24"/>
        </w:rPr>
        <w:t>s and behaviors, policy makers may use such information to make better policies in different regions. For example, the policies that aim to help people to live a healthier life would need to consider time preference and risk preference.</w:t>
      </w:r>
      <w:ins w:id="816" w:author="Wang Ling" w:date="2018-11-21T15:39:00Z">
        <w:r w:rsidR="007E60F5">
          <w:rPr>
            <w:sz w:val="24"/>
            <w:szCs w:val="24"/>
          </w:rPr>
          <w:t xml:space="preserve"> </w:t>
        </w:r>
      </w:ins>
      <w:ins w:id="817" w:author="Wang Ling" w:date="2018-11-21T22:01:00Z">
        <w:r w:rsidR="003970FE">
          <w:rPr>
            <w:sz w:val="24"/>
            <w:szCs w:val="24"/>
          </w:rPr>
          <w:t>Third,</w:t>
        </w:r>
      </w:ins>
      <w:ins w:id="818" w:author="Wang Ling" w:date="2018-11-21T22:02:00Z">
        <w:r w:rsidR="003970FE">
          <w:rPr>
            <w:sz w:val="24"/>
            <w:szCs w:val="24"/>
          </w:rPr>
          <w:t xml:space="preserve"> the future research also need</w:t>
        </w:r>
      </w:ins>
      <w:ins w:id="819" w:author="Wang Ling" w:date="2018-11-22T11:03:00Z">
        <w:r w:rsidR="001B3237">
          <w:rPr>
            <w:sz w:val="24"/>
            <w:szCs w:val="24"/>
          </w:rPr>
          <w:t>s</w:t>
        </w:r>
      </w:ins>
      <w:ins w:id="820" w:author="Wang Ling" w:date="2018-11-21T16:18:00Z">
        <w:r w:rsidR="00FB5089">
          <w:rPr>
            <w:sz w:val="24"/>
            <w:szCs w:val="24"/>
          </w:rPr>
          <w:t xml:space="preserve"> to investigate genetic systems that act differently in males and femal</w:t>
        </w:r>
      </w:ins>
      <w:ins w:id="821" w:author="Wang Ling" w:date="2018-11-21T22:02:00Z">
        <w:r w:rsidR="003970FE">
          <w:rPr>
            <w:sz w:val="24"/>
            <w:szCs w:val="24"/>
          </w:rPr>
          <w:t>e</w:t>
        </w:r>
      </w:ins>
      <w:ins w:id="822" w:author="Wang Ling" w:date="2018-11-21T16:18:00Z">
        <w:r w:rsidR="00FB5089">
          <w:rPr>
            <w:sz w:val="24"/>
            <w:szCs w:val="24"/>
          </w:rPr>
          <w:t xml:space="preserve">s for a host of </w:t>
        </w:r>
      </w:ins>
      <w:ins w:id="823" w:author="Wang Ling" w:date="2018-11-21T22:03:00Z">
        <w:r w:rsidR="003970FE">
          <w:rPr>
            <w:sz w:val="24"/>
            <w:szCs w:val="24"/>
          </w:rPr>
          <w:t>preferences and behaviors.</w:t>
        </w:r>
      </w:ins>
    </w:p>
    <w:p w14:paraId="423A8C73" w14:textId="1503DA99" w:rsidR="008C511E" w:rsidRPr="00F77500" w:rsidRDefault="003A30A8" w:rsidP="00854E22">
      <w:pPr>
        <w:widowControl/>
        <w:jc w:val="left"/>
        <w:rPr>
          <w:rFonts w:hint="eastAsia"/>
          <w:sz w:val="24"/>
          <w:szCs w:val="24"/>
        </w:rPr>
      </w:pPr>
      <w:r>
        <w:rPr>
          <w:sz w:val="24"/>
          <w:szCs w:val="24"/>
        </w:rPr>
        <w:br w:type="page"/>
      </w:r>
    </w:p>
    <w:p w14:paraId="2EBC3575" w14:textId="20D1D0C9" w:rsidR="000F4D32" w:rsidRDefault="005A65EE" w:rsidP="00E35DC6">
      <w:pPr>
        <w:widowControl/>
        <w:ind w:hanging="418"/>
        <w:jc w:val="left"/>
        <w:rPr>
          <w:sz w:val="24"/>
          <w:szCs w:val="24"/>
        </w:rPr>
      </w:pPr>
      <w:r w:rsidRPr="007B3FAD">
        <w:rPr>
          <w:b/>
          <w:sz w:val="24"/>
          <w:szCs w:val="24"/>
        </w:rPr>
        <w:lastRenderedPageBreak/>
        <w:t>References:</w:t>
      </w:r>
    </w:p>
    <w:p w14:paraId="2C43638C" w14:textId="77777777" w:rsidR="00E35DC6" w:rsidRDefault="00E35DC6" w:rsidP="00E35DC6">
      <w:pPr>
        <w:widowControl/>
        <w:ind w:hanging="418"/>
        <w:jc w:val="left"/>
        <w:rPr>
          <w:sz w:val="24"/>
          <w:szCs w:val="24"/>
        </w:rPr>
      </w:pPr>
    </w:p>
    <w:p w14:paraId="4334009F" w14:textId="77777777" w:rsidR="006158A2" w:rsidRPr="006158A2" w:rsidRDefault="000F4D32" w:rsidP="006158A2">
      <w:pPr>
        <w:pStyle w:val="EndNoteBibliography"/>
        <w:ind w:left="720" w:hanging="720"/>
      </w:pPr>
      <w:r>
        <w:rPr>
          <w:sz w:val="24"/>
          <w:szCs w:val="24"/>
        </w:rPr>
        <w:fldChar w:fldCharType="begin"/>
      </w:r>
      <w:r>
        <w:rPr>
          <w:sz w:val="24"/>
          <w:szCs w:val="24"/>
        </w:rPr>
        <w:instrText xml:space="preserve"> ADDIN EN.REFLIST </w:instrText>
      </w:r>
      <w:r>
        <w:rPr>
          <w:sz w:val="24"/>
          <w:szCs w:val="24"/>
        </w:rPr>
        <w:fldChar w:fldCharType="separate"/>
      </w:r>
      <w:bookmarkStart w:id="824" w:name="_ENREF_1"/>
      <w:r w:rsidR="006158A2" w:rsidRPr="006158A2">
        <w:t>Allik, J., Realo, A., 2004. Individualism-collectivism and social capital. Journal of Cross-Cultural Psychology 35(1), 29-49.</w:t>
      </w:r>
      <w:bookmarkEnd w:id="824"/>
    </w:p>
    <w:p w14:paraId="2DA98A73" w14:textId="77777777" w:rsidR="006158A2" w:rsidRPr="006158A2" w:rsidRDefault="006158A2" w:rsidP="006158A2">
      <w:pPr>
        <w:pStyle w:val="EndNoteBibliography"/>
        <w:ind w:left="720" w:hanging="720"/>
      </w:pPr>
      <w:bookmarkStart w:id="825" w:name="_ENREF_2"/>
      <w:r w:rsidRPr="006158A2">
        <w:t>Andreoni, J., Vesterlund, L., 2001. Which is the fair sex? Gender differences in altruism. The Quarterly Journal of Economics 116(1), 293-312.</w:t>
      </w:r>
      <w:bookmarkEnd w:id="825"/>
    </w:p>
    <w:p w14:paraId="62F3CAD3" w14:textId="77777777" w:rsidR="006158A2" w:rsidRPr="006158A2" w:rsidRDefault="006158A2" w:rsidP="006158A2">
      <w:pPr>
        <w:pStyle w:val="EndNoteBibliography"/>
        <w:ind w:left="720" w:hanging="720"/>
      </w:pPr>
      <w:bookmarkStart w:id="826" w:name="_ENREF_3"/>
      <w:r w:rsidRPr="006158A2">
        <w:t>Ashraf, Q., Galor, O., 2013. The'Out of Africa'hypothesis, human genetic diversity, and comparative economic development. American Economic Review 103(1), 1-46.</w:t>
      </w:r>
      <w:bookmarkEnd w:id="826"/>
    </w:p>
    <w:p w14:paraId="01C61E95" w14:textId="77777777" w:rsidR="006158A2" w:rsidRPr="006158A2" w:rsidRDefault="006158A2" w:rsidP="006158A2">
      <w:pPr>
        <w:pStyle w:val="EndNoteBibliography"/>
        <w:ind w:left="720" w:hanging="720"/>
      </w:pPr>
      <w:bookmarkStart w:id="827" w:name="_ENREF_4"/>
      <w:r w:rsidRPr="006158A2">
        <w:t>Barnea, A., Cronqvist, H., Siegel, S., 2010. Nature or nurture: What determines investor behavior? Journal of Financial Economics 98(3), 583-604.</w:t>
      </w:r>
      <w:bookmarkEnd w:id="827"/>
    </w:p>
    <w:p w14:paraId="099AC225" w14:textId="77777777" w:rsidR="006158A2" w:rsidRPr="006158A2" w:rsidRDefault="006158A2" w:rsidP="006158A2">
      <w:pPr>
        <w:pStyle w:val="EndNoteBibliography"/>
        <w:ind w:left="720" w:hanging="720"/>
      </w:pPr>
      <w:bookmarkStart w:id="828" w:name="_ENREF_5"/>
      <w:r w:rsidRPr="006158A2">
        <w:t>Barsky, R.B., Juster, F.T., Kimball, M.S., Shapiro, M.D., 1997. Preference parameters and behavioral heterogeneity: An experimental approach in the health and retirement study. The Quarterly Journal of Economics 112(2), 537-579.</w:t>
      </w:r>
      <w:bookmarkEnd w:id="828"/>
    </w:p>
    <w:p w14:paraId="3078D8C4" w14:textId="77777777" w:rsidR="006158A2" w:rsidRPr="006158A2" w:rsidRDefault="006158A2" w:rsidP="006158A2">
      <w:pPr>
        <w:pStyle w:val="EndNoteBibliography"/>
        <w:ind w:left="720" w:hanging="720"/>
      </w:pPr>
      <w:bookmarkStart w:id="829" w:name="_ENREF_6"/>
      <w:r w:rsidRPr="006158A2">
        <w:t>Bohnet, I., Herrmann, B., Zeckhauser, R., 2010. Trust and the reference points for trustworthiness in Gulf and Western countries. The Quarterly Journal of Economics 125(2), 811-828.</w:t>
      </w:r>
      <w:bookmarkEnd w:id="829"/>
    </w:p>
    <w:p w14:paraId="7B5DAB2A" w14:textId="77777777" w:rsidR="006158A2" w:rsidRPr="006158A2" w:rsidRDefault="006158A2" w:rsidP="006158A2">
      <w:pPr>
        <w:pStyle w:val="EndNoteBibliography"/>
        <w:ind w:left="720" w:hanging="720"/>
      </w:pPr>
      <w:bookmarkStart w:id="830" w:name="_ENREF_7"/>
      <w:r w:rsidRPr="006158A2">
        <w:rPr>
          <w:rFonts w:hint="eastAsia"/>
        </w:rPr>
        <w:t>Callegari</w:t>
      </w:r>
      <w:r w:rsidRPr="006158A2">
        <w:rPr>
          <w:rFonts w:hint="eastAsia"/>
        </w:rPr>
        <w:t>‐</w:t>
      </w:r>
      <w:r w:rsidRPr="006158A2">
        <w:rPr>
          <w:rFonts w:hint="eastAsia"/>
        </w:rPr>
        <w:t>Jacques, S.M., Salzano,</w:t>
      </w:r>
      <w:r w:rsidRPr="006158A2">
        <w:t xml:space="preserve"> F.M., Constans, J., Maurieres, P., 1993. Gm haplotype distribution in Amerindians: Relationship with geography and language. American Journal of Physical Anthropology 90(4), 427-444.</w:t>
      </w:r>
      <w:bookmarkEnd w:id="830"/>
    </w:p>
    <w:p w14:paraId="204ED881" w14:textId="77777777" w:rsidR="006158A2" w:rsidRPr="006158A2" w:rsidRDefault="006158A2" w:rsidP="006158A2">
      <w:pPr>
        <w:pStyle w:val="EndNoteBibliography"/>
        <w:ind w:left="720" w:hanging="720"/>
      </w:pPr>
      <w:bookmarkStart w:id="831" w:name="_ENREF_8"/>
      <w:r w:rsidRPr="006158A2">
        <w:t>Caspi, A., Sugden, K., Moffitt, T.E., Taylor, A., Craig, I.W., Harrington, H., McClay, J., Mill, J., Martin, J., Braithwaite, A., 2003. Influence of life stress on depression: moderation by a polymorphism in the 5-HTT gene. Science 301(5631), 386-389.</w:t>
      </w:r>
      <w:bookmarkEnd w:id="831"/>
    </w:p>
    <w:p w14:paraId="131C235B" w14:textId="77777777" w:rsidR="006158A2" w:rsidRPr="006158A2" w:rsidRDefault="006158A2" w:rsidP="006158A2">
      <w:pPr>
        <w:pStyle w:val="EndNoteBibliography"/>
        <w:ind w:left="720" w:hanging="720"/>
      </w:pPr>
      <w:bookmarkStart w:id="832" w:name="_ENREF_9"/>
      <w:r w:rsidRPr="006158A2">
        <w:t>Cavalli-Sforza, L.L., Menozzi, P., Cavalli-Sforza, L., Cavalli-Sforza, L., Piazza, A., 1994, The history and geography of human genes. Princeton university press.</w:t>
      </w:r>
      <w:bookmarkEnd w:id="832"/>
    </w:p>
    <w:p w14:paraId="13863B15" w14:textId="77777777" w:rsidR="006158A2" w:rsidRPr="006158A2" w:rsidRDefault="006158A2" w:rsidP="006158A2">
      <w:pPr>
        <w:pStyle w:val="EndNoteBibliography"/>
        <w:ind w:left="720" w:hanging="720"/>
      </w:pPr>
      <w:bookmarkStart w:id="833" w:name="_ENREF_10"/>
      <w:r w:rsidRPr="006158A2">
        <w:t>Cesarini, D., Dawes, C.T., Fowler, J.H., Johannesson, M., Lichtenstein, P., Wallace, B., 2008. Heritability of cooperative behavior in the trust game. Proceedings of the National Academy of Sciences 105(10), 3721-3726.</w:t>
      </w:r>
      <w:bookmarkEnd w:id="833"/>
    </w:p>
    <w:p w14:paraId="3E355762" w14:textId="77777777" w:rsidR="006158A2" w:rsidRPr="006158A2" w:rsidRDefault="006158A2" w:rsidP="006158A2">
      <w:pPr>
        <w:pStyle w:val="EndNoteBibliography"/>
        <w:ind w:left="720" w:hanging="720"/>
      </w:pPr>
      <w:bookmarkStart w:id="834" w:name="_ENREF_11"/>
      <w:r w:rsidRPr="006158A2">
        <w:t>Cesarini, D., Dawes, C.T., Johannesson, M., Lichtenstein, P., Wallace, B., 2009. Genetic Variation in Preferences for Giving and Risk Taking. Quarterly Journal of Economics 124(2), 809-842.</w:t>
      </w:r>
      <w:bookmarkEnd w:id="834"/>
    </w:p>
    <w:p w14:paraId="6492BCF6" w14:textId="77777777" w:rsidR="006158A2" w:rsidRPr="006158A2" w:rsidRDefault="006158A2" w:rsidP="006158A2">
      <w:pPr>
        <w:pStyle w:val="EndNoteBibliography"/>
        <w:ind w:left="720" w:hanging="720"/>
      </w:pPr>
      <w:bookmarkStart w:id="835" w:name="_ENREF_12"/>
      <w:r w:rsidRPr="006158A2">
        <w:t>Cesarini, D., Johannesson, M., Lichtenstein, P., Sandewall, O., Wallace, B., 2010. Genetic Variation in Financial Decision-Making. Journal of Finance 65(5), 1725-1754.</w:t>
      </w:r>
      <w:bookmarkEnd w:id="835"/>
    </w:p>
    <w:p w14:paraId="589C0D63" w14:textId="77777777" w:rsidR="006158A2" w:rsidRPr="006158A2" w:rsidRDefault="006158A2" w:rsidP="006158A2">
      <w:pPr>
        <w:pStyle w:val="EndNoteBibliography"/>
        <w:ind w:left="720" w:hanging="720"/>
      </w:pPr>
      <w:bookmarkStart w:id="836" w:name="_ENREF_13"/>
      <w:r w:rsidRPr="006158A2">
        <w:t>Charness, G., Gneezy, U., 2012. Strong evidence for gender differences in risk taking. Journal of Economic Behavior &amp; Organization 83(1), 50-58.</w:t>
      </w:r>
      <w:bookmarkEnd w:id="836"/>
    </w:p>
    <w:p w14:paraId="0E615556" w14:textId="77777777" w:rsidR="006158A2" w:rsidRPr="006158A2" w:rsidRDefault="006158A2" w:rsidP="006158A2">
      <w:pPr>
        <w:pStyle w:val="EndNoteBibliography"/>
        <w:ind w:left="720" w:hanging="720"/>
      </w:pPr>
      <w:bookmarkStart w:id="837" w:name="_ENREF_14"/>
      <w:r w:rsidRPr="006158A2">
        <w:t>Cheng, C.-C., 1991. Quantifying affinity among Chinese dialects. Journal of Chinese Linguistics Monograph Series(3), 76-110.</w:t>
      </w:r>
      <w:bookmarkEnd w:id="837"/>
    </w:p>
    <w:p w14:paraId="75E06906" w14:textId="77777777" w:rsidR="006158A2" w:rsidRPr="006158A2" w:rsidRDefault="006158A2" w:rsidP="006158A2">
      <w:pPr>
        <w:pStyle w:val="EndNoteBibliography"/>
        <w:ind w:left="720" w:hanging="720"/>
      </w:pPr>
      <w:bookmarkStart w:id="838" w:name="_ENREF_15"/>
      <w:r w:rsidRPr="006158A2">
        <w:t>Chew, S.H., Ebstein, R.P., Zhong, S., 2013. Sex-hormone genes and gender difference in ultimatum game: Experimental evidence from China and Israel. Journal of Economic Behavior &amp; Organization 90, 28-42.</w:t>
      </w:r>
      <w:bookmarkEnd w:id="838"/>
    </w:p>
    <w:p w14:paraId="3F069934" w14:textId="77777777" w:rsidR="006158A2" w:rsidRPr="006158A2" w:rsidRDefault="006158A2" w:rsidP="006158A2">
      <w:pPr>
        <w:pStyle w:val="EndNoteBibliography"/>
        <w:ind w:left="720" w:hanging="720"/>
      </w:pPr>
      <w:bookmarkStart w:id="839" w:name="_ENREF_16"/>
      <w:r w:rsidRPr="006158A2">
        <w:t>Chiao, J.Y., Blizinsky, K.D., 2010. Culture–gene coevolution of individualism–collectivism and the serotonin transporter gene. Proceedings of the Royal Society of London B: Biological Sciences 277(1681), 529-537.</w:t>
      </w:r>
      <w:bookmarkEnd w:id="839"/>
    </w:p>
    <w:p w14:paraId="01606C6C" w14:textId="77777777" w:rsidR="006158A2" w:rsidRPr="006158A2" w:rsidRDefault="006158A2" w:rsidP="006158A2">
      <w:pPr>
        <w:pStyle w:val="EndNoteBibliography"/>
        <w:ind w:left="720" w:hanging="720"/>
      </w:pPr>
      <w:bookmarkStart w:id="840" w:name="_ENREF_17"/>
      <w:r w:rsidRPr="006158A2">
        <w:t>Constantino, J.N., Todd, R.D., 2000. Genetic structure of reciprocal social behavior. American Journal of Psychiatry 157(12), 2043-2045.</w:t>
      </w:r>
      <w:bookmarkEnd w:id="840"/>
    </w:p>
    <w:p w14:paraId="583EC421" w14:textId="77777777" w:rsidR="006158A2" w:rsidRPr="006158A2" w:rsidRDefault="006158A2" w:rsidP="006158A2">
      <w:pPr>
        <w:pStyle w:val="EndNoteBibliography"/>
        <w:ind w:left="720" w:hanging="720"/>
      </w:pPr>
      <w:bookmarkStart w:id="841" w:name="_ENREF_18"/>
      <w:r w:rsidRPr="006158A2">
        <w:t>Cronqvist, H., Siegel, S., 2015. The origins of savings behavior. Journal of political Economy 123(1), 123-169.</w:t>
      </w:r>
      <w:bookmarkEnd w:id="841"/>
    </w:p>
    <w:p w14:paraId="7502A8AC" w14:textId="77777777" w:rsidR="006158A2" w:rsidRPr="006158A2" w:rsidRDefault="006158A2" w:rsidP="006158A2">
      <w:pPr>
        <w:pStyle w:val="EndNoteBibliography"/>
        <w:ind w:left="720" w:hanging="720"/>
      </w:pPr>
      <w:bookmarkStart w:id="842" w:name="_ENREF_19"/>
      <w:r w:rsidRPr="006158A2">
        <w:lastRenderedPageBreak/>
        <w:t>De Neve, J.-E., Fowler, J.H., 2014. Credit card borrowing and the monoamine oxidase A (MAOA) gene. Journal of Economic Behavior &amp; Organization 107, 428-439.</w:t>
      </w:r>
      <w:bookmarkEnd w:id="842"/>
    </w:p>
    <w:p w14:paraId="67D19963" w14:textId="77777777" w:rsidR="006158A2" w:rsidRPr="006158A2" w:rsidRDefault="006158A2" w:rsidP="006158A2">
      <w:pPr>
        <w:pStyle w:val="EndNoteBibliography"/>
        <w:ind w:left="720" w:hanging="720"/>
      </w:pPr>
      <w:bookmarkStart w:id="843" w:name="_ENREF_20"/>
      <w:r w:rsidRPr="006158A2">
        <w:t>Desmet, K., Le Breton, M., Ortuño-Ortín, I., Weber, S., 2011. The stability and breakup of nations: a quantitative analysis. Journal of Economic Growth 16(3), 183.</w:t>
      </w:r>
      <w:bookmarkEnd w:id="843"/>
    </w:p>
    <w:p w14:paraId="34D2AE70" w14:textId="77777777" w:rsidR="006158A2" w:rsidRPr="006158A2" w:rsidRDefault="006158A2" w:rsidP="006158A2">
      <w:pPr>
        <w:pStyle w:val="EndNoteBibliography"/>
        <w:ind w:left="720" w:hanging="720"/>
      </w:pPr>
      <w:bookmarkStart w:id="844" w:name="_ENREF_21"/>
      <w:r w:rsidRPr="006158A2">
        <w:t>Dohmen, T., Falk, A., Huffman, D., Sunde, U., Schupp, J., Wagner, G.G., 2011. Individual risk attitudes: Measurement, determinants, and behavioral consequences. Journal of the European Economic Association 9(3), 522-550.</w:t>
      </w:r>
      <w:bookmarkEnd w:id="844"/>
    </w:p>
    <w:p w14:paraId="634EC335" w14:textId="77777777" w:rsidR="006158A2" w:rsidRPr="006158A2" w:rsidRDefault="006158A2" w:rsidP="006158A2">
      <w:pPr>
        <w:pStyle w:val="EndNoteBibliography"/>
        <w:ind w:left="720" w:hanging="720"/>
      </w:pPr>
      <w:bookmarkStart w:id="845" w:name="_ENREF_22"/>
      <w:r w:rsidRPr="006158A2">
        <w:t>Dreber, A., Apicella, C.L., Eisenberg, D.T., Garcia, J.R., Zamore, R.S., Lum, J.K., Campbell, B., 2009. The 7R polymorphism in the dopamine receptor D4 gene (DRD4) is associated with financial risk taking in men. Evolution and Human Behavior 30(2), 85-92.</w:t>
      </w:r>
      <w:bookmarkEnd w:id="845"/>
    </w:p>
    <w:p w14:paraId="351FAB66" w14:textId="77777777" w:rsidR="006158A2" w:rsidRPr="006158A2" w:rsidRDefault="006158A2" w:rsidP="006158A2">
      <w:pPr>
        <w:pStyle w:val="EndNoteBibliography"/>
        <w:ind w:left="720" w:hanging="720"/>
      </w:pPr>
      <w:bookmarkStart w:id="846" w:name="_ENREF_23"/>
      <w:r w:rsidRPr="006158A2">
        <w:t>Du, R., Xiao, C., Cavalli-Sforza, L., 1997. Genetic distances between Chinese populations calculated on gene frequencies of 38 loci. Science in China Series C: Life Sciences 40(6), 613-621.</w:t>
      </w:r>
      <w:bookmarkEnd w:id="846"/>
    </w:p>
    <w:p w14:paraId="4EDD30DC" w14:textId="77777777" w:rsidR="006158A2" w:rsidRPr="006158A2" w:rsidRDefault="006158A2" w:rsidP="006158A2">
      <w:pPr>
        <w:pStyle w:val="EndNoteBibliography"/>
        <w:ind w:left="720" w:hanging="720"/>
      </w:pPr>
      <w:bookmarkStart w:id="847" w:name="_ENREF_24"/>
      <w:r w:rsidRPr="006158A2">
        <w:t>Eaves, L.J., Eysenck, H.J., Martin, N.G., 1989, Genes, culture and personality: An empirical approach. Academic Press.</w:t>
      </w:r>
      <w:bookmarkEnd w:id="847"/>
    </w:p>
    <w:p w14:paraId="063DD476" w14:textId="77777777" w:rsidR="006158A2" w:rsidRPr="006158A2" w:rsidRDefault="006158A2" w:rsidP="006158A2">
      <w:pPr>
        <w:pStyle w:val="EndNoteBibliography"/>
        <w:ind w:left="720" w:hanging="720"/>
      </w:pPr>
      <w:bookmarkStart w:id="848" w:name="_ENREF_25"/>
      <w:r w:rsidRPr="006158A2">
        <w:t>Ebstein, R.P., Monakhov, M.V., Lu, Y., Jiang, Y., Lai, P.S., Chew, S.H., 2015. Association between the dopamine D4 receptor gene exon III variable number of tandem repeats and political attitudes in female Han Chinese. Proc Biol Sci 282(1813), 20151360.</w:t>
      </w:r>
      <w:bookmarkEnd w:id="848"/>
    </w:p>
    <w:p w14:paraId="78D09B45" w14:textId="77777777" w:rsidR="006158A2" w:rsidRPr="006158A2" w:rsidRDefault="006158A2" w:rsidP="006158A2">
      <w:pPr>
        <w:pStyle w:val="EndNoteBibliography"/>
        <w:ind w:left="720" w:hanging="720"/>
      </w:pPr>
      <w:bookmarkStart w:id="849" w:name="_ENREF_26"/>
      <w:r w:rsidRPr="006158A2">
        <w:t>Eisenberger, N.I., Lieberman, M.D., Williams, K.D., 2003. Does rejection hurt? An fMRI study of social exclusion. Science 302(5643), 290-292.</w:t>
      </w:r>
      <w:bookmarkEnd w:id="849"/>
    </w:p>
    <w:p w14:paraId="691120B6" w14:textId="77777777" w:rsidR="006158A2" w:rsidRPr="006158A2" w:rsidRDefault="006158A2" w:rsidP="006158A2">
      <w:pPr>
        <w:pStyle w:val="EndNoteBibliography"/>
        <w:ind w:left="720" w:hanging="720"/>
      </w:pPr>
      <w:bookmarkStart w:id="850" w:name="_ENREF_27"/>
      <w:r w:rsidRPr="006158A2">
        <w:t>Falck, O., Heblich, S., Lameli, A., Südekum, J., 2012. Dialects, cultural identity, and economic exchange. Journal of urban economics 72(2-3), 225-239.</w:t>
      </w:r>
      <w:bookmarkEnd w:id="850"/>
    </w:p>
    <w:p w14:paraId="1894F692" w14:textId="77777777" w:rsidR="006158A2" w:rsidRPr="006158A2" w:rsidRDefault="006158A2" w:rsidP="006158A2">
      <w:pPr>
        <w:pStyle w:val="EndNoteBibliography"/>
        <w:ind w:left="720" w:hanging="720"/>
      </w:pPr>
      <w:bookmarkStart w:id="851" w:name="_ENREF_28"/>
      <w:r w:rsidRPr="006158A2">
        <w:t>Fearon, J.D., 2003. Ethnic and cultural diversity by country. Journal of Economic Growth 8(2), 195-222.</w:t>
      </w:r>
      <w:bookmarkEnd w:id="851"/>
    </w:p>
    <w:p w14:paraId="6C941D15" w14:textId="77777777" w:rsidR="006158A2" w:rsidRPr="006158A2" w:rsidRDefault="006158A2" w:rsidP="006158A2">
      <w:pPr>
        <w:pStyle w:val="EndNoteBibliography"/>
        <w:ind w:left="720" w:hanging="720"/>
      </w:pPr>
      <w:bookmarkStart w:id="852" w:name="_ENREF_29"/>
      <w:r w:rsidRPr="006158A2">
        <w:t>Friedman, M., 1953. Choice, chance, and the personal distribution of income. Journal of political Economy 61(4), 277-290.</w:t>
      </w:r>
      <w:bookmarkEnd w:id="852"/>
    </w:p>
    <w:p w14:paraId="759DFC4B" w14:textId="77777777" w:rsidR="006158A2" w:rsidRPr="006158A2" w:rsidRDefault="006158A2" w:rsidP="006158A2">
      <w:pPr>
        <w:pStyle w:val="EndNoteBibliography"/>
        <w:ind w:left="720" w:hanging="720"/>
      </w:pPr>
      <w:bookmarkStart w:id="853" w:name="_ENREF_30"/>
      <w:r w:rsidRPr="006158A2">
        <w:t>Greenberg, J.H., 1956. The measurement of linguistic diversity. Language 32(1), 109-115.</w:t>
      </w:r>
      <w:bookmarkEnd w:id="853"/>
    </w:p>
    <w:p w14:paraId="0908F572" w14:textId="77777777" w:rsidR="006158A2" w:rsidRPr="006158A2" w:rsidRDefault="006158A2" w:rsidP="006158A2">
      <w:pPr>
        <w:pStyle w:val="EndNoteBibliography"/>
        <w:ind w:left="720" w:hanging="720"/>
      </w:pPr>
      <w:bookmarkStart w:id="854" w:name="_ENREF_31"/>
      <w:r w:rsidRPr="006158A2">
        <w:t>Hatemi, P.K., Medland, S.E., Eaves, L.J., 2009. Do Genes Contribute to the "Gender Gap"? Journal of Politics 71(1), 262-276.</w:t>
      </w:r>
      <w:bookmarkEnd w:id="854"/>
    </w:p>
    <w:p w14:paraId="65B33528" w14:textId="77777777" w:rsidR="006158A2" w:rsidRPr="006158A2" w:rsidRDefault="006158A2" w:rsidP="006158A2">
      <w:pPr>
        <w:pStyle w:val="EndNoteBibliography"/>
        <w:ind w:left="720" w:hanging="720"/>
      </w:pPr>
      <w:bookmarkStart w:id="855" w:name="_ENREF_32"/>
      <w:r w:rsidRPr="006158A2">
        <w:t>Henrich, J., 2004. Cultural group selection, coevolutionary processes and large-scale cooperation. Journal of Economic Behavior &amp; Organization 53(1), 3-35.</w:t>
      </w:r>
      <w:bookmarkEnd w:id="855"/>
    </w:p>
    <w:p w14:paraId="731ABDAD" w14:textId="77777777" w:rsidR="006158A2" w:rsidRPr="006158A2" w:rsidRDefault="006158A2" w:rsidP="006158A2">
      <w:pPr>
        <w:pStyle w:val="EndNoteBibliography"/>
        <w:ind w:left="720" w:hanging="720"/>
      </w:pPr>
      <w:bookmarkStart w:id="856" w:name="_ENREF_33"/>
      <w:r w:rsidRPr="006158A2">
        <w:rPr>
          <w:rFonts w:hint="eastAsia"/>
        </w:rPr>
        <w:t>Hsee, C.K., Weber, E.U., 1999. Cross</w:t>
      </w:r>
      <w:r w:rsidRPr="006158A2">
        <w:rPr>
          <w:rFonts w:hint="eastAsia"/>
        </w:rPr>
        <w:t>‐</w:t>
      </w:r>
      <w:r w:rsidRPr="006158A2">
        <w:rPr>
          <w:rFonts w:hint="eastAsia"/>
        </w:rPr>
        <w:t>national differences in risk preference and lay predictions. Journal of Behavioral Decision Making 12(2), 165-179.</w:t>
      </w:r>
      <w:bookmarkEnd w:id="856"/>
    </w:p>
    <w:p w14:paraId="3D301723" w14:textId="77777777" w:rsidR="006158A2" w:rsidRPr="006158A2" w:rsidRDefault="006158A2" w:rsidP="006158A2">
      <w:pPr>
        <w:pStyle w:val="EndNoteBibliography"/>
        <w:ind w:left="720" w:hanging="720"/>
      </w:pPr>
      <w:bookmarkStart w:id="857" w:name="_ENREF_34"/>
      <w:r w:rsidRPr="006158A2">
        <w:t>Hvide, H.K., Panos, G.A., 2014. Risk tolerance and entrepreneurship. Journal of Financial Economics 111(1), 200-223.</w:t>
      </w:r>
      <w:bookmarkEnd w:id="857"/>
    </w:p>
    <w:p w14:paraId="53AEAF84" w14:textId="77777777" w:rsidR="006158A2" w:rsidRPr="006158A2" w:rsidRDefault="006158A2" w:rsidP="006158A2">
      <w:pPr>
        <w:pStyle w:val="EndNoteBibliography"/>
        <w:ind w:left="720" w:hanging="720"/>
      </w:pPr>
      <w:bookmarkStart w:id="858" w:name="_ENREF_35"/>
      <w:r w:rsidRPr="006158A2">
        <w:t>Kashif, M., Sarifuddin, S., Hassan, A., 2015. Charity donation: intentions and behaviour. Marketing Intelligence &amp; Planning 33(1), 90-102.</w:t>
      </w:r>
      <w:bookmarkEnd w:id="858"/>
    </w:p>
    <w:p w14:paraId="3501823D" w14:textId="77777777" w:rsidR="006158A2" w:rsidRPr="006158A2" w:rsidRDefault="006158A2" w:rsidP="006158A2">
      <w:pPr>
        <w:pStyle w:val="EndNoteBibliography"/>
        <w:ind w:left="720" w:hanging="720"/>
      </w:pPr>
      <w:bookmarkStart w:id="859" w:name="_ENREF_36"/>
      <w:r w:rsidRPr="006158A2">
        <w:t>Kuhnen, C.M., Chiao, J.Y., 2009. Genetic determinants of financial risk taking. PloS one 4(2), e4362.</w:t>
      </w:r>
      <w:bookmarkEnd w:id="859"/>
    </w:p>
    <w:p w14:paraId="28056589" w14:textId="77777777" w:rsidR="006158A2" w:rsidRPr="006158A2" w:rsidRDefault="006158A2" w:rsidP="006158A2">
      <w:pPr>
        <w:pStyle w:val="EndNoteBibliography"/>
        <w:ind w:left="720" w:hanging="720"/>
      </w:pPr>
      <w:bookmarkStart w:id="860" w:name="_ENREF_37"/>
      <w:r w:rsidRPr="006158A2">
        <w:t>Lefranc, G., Lefranc, M.P., Helal, A., Boukef, K., Chaabani, H., Gandoura, M.S., Loghem, E.v., 1982. Unusual heavy chains of human IgG immunoglobulins: rearrangements of the CH domain exons. International Journal of Immunogenetics 9(1), 1-9.</w:t>
      </w:r>
      <w:bookmarkEnd w:id="860"/>
    </w:p>
    <w:p w14:paraId="2B2D56BA" w14:textId="77777777" w:rsidR="006158A2" w:rsidRPr="006158A2" w:rsidRDefault="006158A2" w:rsidP="006158A2">
      <w:pPr>
        <w:pStyle w:val="EndNoteBibliography"/>
        <w:ind w:left="720" w:hanging="720"/>
      </w:pPr>
      <w:bookmarkStart w:id="861" w:name="_ENREF_38"/>
      <w:r w:rsidRPr="006158A2">
        <w:t>Lefranc, G., Rivat, L., Serre, J.-L., Lalouel, J.-M., Pison, G., Loiselet, J., Ropartz, C., de Lange, G., van Loghem, E., 1978. Common and uncommon immunoglobulin haplotypes among Lebanese communities. Human genetics 41(2), 197-209.</w:t>
      </w:r>
      <w:bookmarkEnd w:id="861"/>
    </w:p>
    <w:p w14:paraId="13E67891" w14:textId="77777777" w:rsidR="006158A2" w:rsidRPr="006158A2" w:rsidRDefault="006158A2" w:rsidP="006158A2">
      <w:pPr>
        <w:pStyle w:val="EndNoteBibliography"/>
        <w:ind w:left="720" w:hanging="720"/>
      </w:pPr>
      <w:bookmarkStart w:id="862" w:name="_ENREF_39"/>
      <w:r w:rsidRPr="006158A2">
        <w:t>Lester, D., 1995. Individualism and divorce. Psychological Reports 76(1), 258-258.</w:t>
      </w:r>
      <w:bookmarkEnd w:id="862"/>
    </w:p>
    <w:p w14:paraId="62C528B5" w14:textId="77777777" w:rsidR="006158A2" w:rsidRPr="006158A2" w:rsidRDefault="006158A2" w:rsidP="006158A2">
      <w:pPr>
        <w:pStyle w:val="EndNoteBibliography"/>
        <w:ind w:left="720" w:hanging="720"/>
      </w:pPr>
      <w:bookmarkStart w:id="863" w:name="_ENREF_40"/>
      <w:r w:rsidRPr="006158A2">
        <w:t xml:space="preserve">Nei, M., 1978. The theory of genetic distance and evolution of human races. Japanese Journal of Human </w:t>
      </w:r>
      <w:r w:rsidRPr="006158A2">
        <w:lastRenderedPageBreak/>
        <w:t>Genetics 23(4), 341-369.</w:t>
      </w:r>
      <w:bookmarkEnd w:id="863"/>
    </w:p>
    <w:p w14:paraId="662173B5" w14:textId="77777777" w:rsidR="006158A2" w:rsidRPr="006158A2" w:rsidRDefault="006158A2" w:rsidP="006158A2">
      <w:pPr>
        <w:pStyle w:val="EndNoteBibliography"/>
        <w:ind w:left="720" w:hanging="720"/>
      </w:pPr>
      <w:bookmarkStart w:id="864" w:name="_ENREF_41"/>
      <w:r w:rsidRPr="006158A2">
        <w:t>Nicolaou, N., Shane, S., Cherkas, L., Hunkin, J., Spector, T.D., 2008. Is the tendency to engage in entrepreneurship genetic? Management Science 54(1), 167-179.</w:t>
      </w:r>
      <w:bookmarkEnd w:id="864"/>
    </w:p>
    <w:p w14:paraId="1B5E2421" w14:textId="77777777" w:rsidR="006158A2" w:rsidRPr="006158A2" w:rsidRDefault="006158A2" w:rsidP="006158A2">
      <w:pPr>
        <w:pStyle w:val="EndNoteBibliography"/>
        <w:ind w:left="720" w:hanging="720"/>
      </w:pPr>
      <w:bookmarkStart w:id="865" w:name="_ENREF_42"/>
      <w:r w:rsidRPr="006158A2">
        <w:t>Olsson, O., Paik, C., 2016. Long-run cultural divergence: Evidence from the neolithic revolution. Journal of Development Economics 122, 197-213.</w:t>
      </w:r>
      <w:bookmarkEnd w:id="865"/>
    </w:p>
    <w:p w14:paraId="62A8838D" w14:textId="77777777" w:rsidR="006158A2" w:rsidRPr="006158A2" w:rsidRDefault="006158A2" w:rsidP="006158A2">
      <w:pPr>
        <w:pStyle w:val="EndNoteBibliography"/>
        <w:ind w:left="720" w:hanging="720"/>
      </w:pPr>
      <w:bookmarkStart w:id="866" w:name="_ENREF_43"/>
      <w:r w:rsidRPr="006158A2">
        <w:t>Osipova, L.P., Posukh, O.L., Wiebe, V.P., Miyazaki, T., Matsumoto, H., Lefranc, G., Lefranc, M.-P., 1999. BamHI-SacI RFLP and Gm analysis of the immunoglobulin IGHG genes in the Northern Selkups (west Siberia): new haplotypes with deletion, duplication and triplication. Human genetics 105(6), 530-541.</w:t>
      </w:r>
      <w:bookmarkEnd w:id="866"/>
    </w:p>
    <w:p w14:paraId="1E503A3F" w14:textId="77777777" w:rsidR="006158A2" w:rsidRPr="006158A2" w:rsidRDefault="006158A2" w:rsidP="006158A2">
      <w:pPr>
        <w:pStyle w:val="EndNoteBibliography"/>
        <w:ind w:left="720" w:hanging="720"/>
      </w:pPr>
      <w:bookmarkStart w:id="867" w:name="_ENREF_44"/>
      <w:r w:rsidRPr="006158A2">
        <w:t>Richerson, P.J., Boyd, R., Henrich, J., 2010. Gene-culture coevolution in the age of genomics. Proceedings of the National Academy of Sciences 107(Supplement 2), 8985-8992.</w:t>
      </w:r>
      <w:bookmarkEnd w:id="867"/>
    </w:p>
    <w:p w14:paraId="4D06EE34" w14:textId="77777777" w:rsidR="006158A2" w:rsidRPr="006158A2" w:rsidRDefault="006158A2" w:rsidP="006158A2">
      <w:pPr>
        <w:pStyle w:val="EndNoteBibliography"/>
        <w:ind w:left="720" w:hanging="720"/>
      </w:pPr>
      <w:bookmarkStart w:id="868" w:name="_ENREF_45"/>
      <w:r w:rsidRPr="006158A2">
        <w:t>Spolaore, E., Wacziarg, R., 2009. The diffusion of development. The Quarterly Journal of Economics 124(2), 469-529.</w:t>
      </w:r>
      <w:bookmarkEnd w:id="868"/>
    </w:p>
    <w:p w14:paraId="69F07239" w14:textId="77777777" w:rsidR="006158A2" w:rsidRPr="006158A2" w:rsidRDefault="006158A2" w:rsidP="006158A2">
      <w:pPr>
        <w:pStyle w:val="EndNoteBibliography"/>
        <w:ind w:left="720" w:hanging="720"/>
      </w:pPr>
      <w:bookmarkStart w:id="869" w:name="_ENREF_46"/>
      <w:r w:rsidRPr="006158A2">
        <w:t>Talhelm, T., Zhang, X., Oishi, S., Shimin, C., Duan, D., Lan, X., Kitayama, S., 2014. Large-scale psychological differences within China explained by rice versus wheat agriculture. Science 344(6184), 603-608.</w:t>
      </w:r>
      <w:bookmarkEnd w:id="869"/>
    </w:p>
    <w:p w14:paraId="62223AF5" w14:textId="77777777" w:rsidR="006158A2" w:rsidRPr="006158A2" w:rsidRDefault="006158A2" w:rsidP="006158A2">
      <w:pPr>
        <w:pStyle w:val="EndNoteBibliography"/>
        <w:ind w:left="720" w:hanging="720"/>
      </w:pPr>
      <w:bookmarkStart w:id="870" w:name="_ENREF_47"/>
      <w:r w:rsidRPr="006158A2">
        <w:t>Van de Vliert, E., Yang, H., Wang, Y., Ren, X.-p., 2013. Climato-economic imprints on Chinese collectivism. Journal of Cross-Cultural Psychology 44(4), 589-605.</w:t>
      </w:r>
      <w:bookmarkEnd w:id="870"/>
    </w:p>
    <w:p w14:paraId="5F52B1E8" w14:textId="77777777" w:rsidR="006158A2" w:rsidRPr="006158A2" w:rsidRDefault="006158A2" w:rsidP="006158A2">
      <w:pPr>
        <w:pStyle w:val="EndNoteBibliography"/>
        <w:ind w:left="720" w:hanging="720"/>
      </w:pPr>
      <w:bookmarkStart w:id="871" w:name="_ENREF_48"/>
      <w:r w:rsidRPr="006158A2">
        <w:t>Way, B.M., Lieberman, M.D., 2010. Is there a genetic contribution to cultural differences? Collectivism, individualism and genetic markers of social sensitivity. Social cognitive and affective neuroscience 5(2-3), 203-211.</w:t>
      </w:r>
      <w:bookmarkEnd w:id="871"/>
    </w:p>
    <w:p w14:paraId="28236F41" w14:textId="77777777" w:rsidR="006158A2" w:rsidRPr="006158A2" w:rsidRDefault="006158A2" w:rsidP="006158A2">
      <w:pPr>
        <w:pStyle w:val="EndNoteBibliography"/>
        <w:ind w:left="720" w:hanging="720"/>
      </w:pPr>
      <w:bookmarkStart w:id="872" w:name="_ENREF_49"/>
      <w:r w:rsidRPr="006158A2">
        <w:t>Way, B.M., Taylor, S.E., Eisenberger, N.I., 2009. Variation in the μ-opioid receptor gene (OPRM1) is associated with dispositional and neural sensitivity to social rejection. Proceedings of the National Academy of Sciences 106(35), 15079-15084.</w:t>
      </w:r>
      <w:bookmarkEnd w:id="872"/>
    </w:p>
    <w:p w14:paraId="4E639908" w14:textId="77777777" w:rsidR="006158A2" w:rsidRPr="006158A2" w:rsidRDefault="006158A2" w:rsidP="006158A2">
      <w:pPr>
        <w:pStyle w:val="EndNoteBibliography"/>
        <w:ind w:left="720" w:hanging="720"/>
      </w:pPr>
      <w:bookmarkStart w:id="873" w:name="_ENREF_50"/>
      <w:r w:rsidRPr="006158A2">
        <w:t>Wu, B., Knott, A.M., 2006. Entrepreneurial risk and market entry. Management Science 52(9), 1315-1330.</w:t>
      </w:r>
      <w:bookmarkEnd w:id="873"/>
    </w:p>
    <w:p w14:paraId="43D46449" w14:textId="77777777" w:rsidR="006158A2" w:rsidRPr="006158A2" w:rsidRDefault="006158A2" w:rsidP="006158A2">
      <w:pPr>
        <w:pStyle w:val="EndNoteBibliography"/>
        <w:ind w:left="720" w:hanging="720"/>
      </w:pPr>
      <w:bookmarkStart w:id="874" w:name="_ENREF_51"/>
      <w:r w:rsidRPr="006158A2">
        <w:t>Xu, B.H., Ichiro, M., 1999, Dictionary of Chinese Dialect. Zhonghua Book Company, Shanghai.</w:t>
      </w:r>
      <w:bookmarkEnd w:id="874"/>
    </w:p>
    <w:p w14:paraId="27FDCDD3" w14:textId="77777777" w:rsidR="006158A2" w:rsidRPr="006158A2" w:rsidRDefault="006158A2" w:rsidP="006158A2">
      <w:pPr>
        <w:pStyle w:val="EndNoteBibliography"/>
        <w:ind w:left="720" w:hanging="720"/>
      </w:pPr>
      <w:bookmarkStart w:id="875" w:name="_ENREF_52"/>
      <w:r w:rsidRPr="006158A2">
        <w:t>Zhang, W., Ke, R., 2002. Trust in China: A Cross-Regional Analysis [J]. Economic Research Journal 10, 59-70.</w:t>
      </w:r>
      <w:bookmarkEnd w:id="875"/>
    </w:p>
    <w:p w14:paraId="035975CB" w14:textId="77777777" w:rsidR="006158A2" w:rsidRPr="006158A2" w:rsidRDefault="006158A2" w:rsidP="006158A2">
      <w:pPr>
        <w:pStyle w:val="EndNoteBibliography"/>
        <w:ind w:left="720" w:hanging="720"/>
      </w:pPr>
      <w:bookmarkStart w:id="876" w:name="_ENREF_53"/>
      <w:r w:rsidRPr="006158A2">
        <w:t>Zhang, Z., Zyphur, M.J., Narayanan, J., Arvey, R.D., Chaturvedi, S., Avolio, B.J., Lichtenstein, P., Larsson, G., 2009. The genetic basis of entrepreneurship: Effects of gender and personality. Organizational Behavior and Human Decision Processes 110(2), 93-107.</w:t>
      </w:r>
      <w:bookmarkEnd w:id="876"/>
    </w:p>
    <w:p w14:paraId="2568B47F" w14:textId="77777777" w:rsidR="006158A2" w:rsidRPr="006158A2" w:rsidRDefault="006158A2" w:rsidP="006158A2">
      <w:pPr>
        <w:pStyle w:val="EndNoteBibliography"/>
        <w:ind w:left="720" w:hanging="720"/>
      </w:pPr>
      <w:bookmarkStart w:id="877" w:name="_ENREF_54"/>
      <w:r w:rsidRPr="006158A2">
        <w:t>Zhao, T., Lee, T.D., 1989. Gm and Km allotypes in 74 Chinese populations: a hypothesis of the origin of the Chinese nation. Human genetics 83(2), 101-110.</w:t>
      </w:r>
      <w:bookmarkEnd w:id="877"/>
    </w:p>
    <w:p w14:paraId="27CDCA70" w14:textId="77777777" w:rsidR="006158A2" w:rsidRPr="006158A2" w:rsidRDefault="006158A2" w:rsidP="006158A2">
      <w:pPr>
        <w:pStyle w:val="EndNoteBibliography"/>
        <w:ind w:left="720" w:hanging="720"/>
      </w:pPr>
      <w:bookmarkStart w:id="878" w:name="_ENREF_55"/>
      <w:r w:rsidRPr="006158A2">
        <w:t>Zhou, W., 2014. Brothers, household financial markets and savings rate in China. Journal of Development Economics 111, 34-47.</w:t>
      </w:r>
      <w:bookmarkEnd w:id="878"/>
    </w:p>
    <w:p w14:paraId="232F6E74" w14:textId="3CE13C29" w:rsidR="00040D79" w:rsidRDefault="000F4D32" w:rsidP="00E35DC6">
      <w:pPr>
        <w:jc w:val="left"/>
        <w:rPr>
          <w:sz w:val="24"/>
          <w:szCs w:val="24"/>
        </w:rPr>
      </w:pPr>
      <w:r>
        <w:rPr>
          <w:sz w:val="24"/>
          <w:szCs w:val="24"/>
        </w:rPr>
        <w:fldChar w:fldCharType="end"/>
      </w:r>
      <w:r w:rsidR="00E35DC6" w:rsidRPr="00E35DC6">
        <w:rPr>
          <w:sz w:val="24"/>
          <w:szCs w:val="24"/>
        </w:rPr>
        <w:t xml:space="preserve"> </w:t>
      </w:r>
    </w:p>
    <w:p w14:paraId="1878C99B" w14:textId="5B9B47EC" w:rsidR="007551CD" w:rsidRDefault="00040D79" w:rsidP="007551CD">
      <w:pPr>
        <w:rPr>
          <w:sz w:val="24"/>
          <w:szCs w:val="24"/>
        </w:rPr>
      </w:pPr>
      <w:r>
        <w:rPr>
          <w:sz w:val="24"/>
          <w:szCs w:val="24"/>
        </w:rPr>
        <w:br w:type="page"/>
      </w:r>
      <w:r w:rsidR="007551CD" w:rsidRPr="00F77500">
        <w:rPr>
          <w:sz w:val="24"/>
          <w:szCs w:val="24"/>
        </w:rPr>
        <w:lastRenderedPageBreak/>
        <w:t>Fig</w:t>
      </w:r>
      <w:r w:rsidR="007551CD">
        <w:rPr>
          <w:rFonts w:hint="eastAsia"/>
          <w:sz w:val="24"/>
          <w:szCs w:val="24"/>
        </w:rPr>
        <w:t>.</w:t>
      </w:r>
      <w:r w:rsidR="007551CD" w:rsidRPr="00F77500">
        <w:rPr>
          <w:sz w:val="24"/>
          <w:szCs w:val="24"/>
        </w:rPr>
        <w:t>1</w:t>
      </w:r>
      <w:r w:rsidR="007551CD">
        <w:rPr>
          <w:rFonts w:hint="eastAsia"/>
          <w:sz w:val="24"/>
          <w:szCs w:val="24"/>
        </w:rPr>
        <w:t>.</w:t>
      </w:r>
      <w:r w:rsidR="007551CD">
        <w:rPr>
          <w:sz w:val="24"/>
          <w:szCs w:val="24"/>
        </w:rPr>
        <w:t xml:space="preserve"> </w:t>
      </w:r>
      <w:r w:rsidR="007551CD">
        <w:rPr>
          <w:sz w:val="24"/>
          <w:szCs w:val="24"/>
        </w:rPr>
        <w:t>The</w:t>
      </w:r>
      <w:r w:rsidR="007551CD" w:rsidRPr="00F77500">
        <w:rPr>
          <w:sz w:val="24"/>
          <w:szCs w:val="24"/>
        </w:rPr>
        <w:t xml:space="preserve"> general patter</w:t>
      </w:r>
      <w:r w:rsidR="007551CD">
        <w:rPr>
          <w:sz w:val="24"/>
          <w:szCs w:val="24"/>
        </w:rPr>
        <w:t>n between genetic distance and difference in private sector</w:t>
      </w:r>
      <w:r w:rsidR="007551CD" w:rsidRPr="00F77500">
        <w:rPr>
          <w:sz w:val="24"/>
          <w:szCs w:val="24"/>
        </w:rPr>
        <w:t xml:space="preserve"> </w:t>
      </w:r>
      <w:r w:rsidR="007551CD">
        <w:rPr>
          <w:sz w:val="24"/>
          <w:szCs w:val="24"/>
        </w:rPr>
        <w:t xml:space="preserve">development </w:t>
      </w:r>
      <w:r w:rsidR="007551CD" w:rsidRPr="00F77500">
        <w:rPr>
          <w:sz w:val="24"/>
          <w:szCs w:val="24"/>
        </w:rPr>
        <w:t>among cities in China</w:t>
      </w:r>
    </w:p>
    <w:p w14:paraId="6CDB0CEF" w14:textId="77777777" w:rsidR="007551CD" w:rsidRPr="00F77500" w:rsidRDefault="007551CD" w:rsidP="007551CD">
      <w:pPr>
        <w:rPr>
          <w:sz w:val="24"/>
          <w:szCs w:val="24"/>
        </w:rPr>
      </w:pPr>
      <w:r w:rsidRPr="008E374D">
        <w:rPr>
          <w:noProof/>
          <w:sz w:val="24"/>
          <w:szCs w:val="24"/>
        </w:rPr>
        <w:drawing>
          <wp:inline distT="0" distB="0" distL="0" distR="0" wp14:anchorId="19E9F9A2" wp14:editId="401A698F">
            <wp:extent cx="5278120" cy="3840227"/>
            <wp:effectExtent l="0" t="0" r="0" b="8255"/>
            <wp:docPr id="1" name="图片 1" descr="C:\1-学术\NUS-科研\1gene&amp;preference\进展\Slides\作图\企业家精神.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学术\NUS-科研\1gene&amp;preference\进展\Slides\作图\企业家精神.t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8120" cy="3840227"/>
                    </a:xfrm>
                    <a:prstGeom prst="rect">
                      <a:avLst/>
                    </a:prstGeom>
                    <a:noFill/>
                    <a:ln>
                      <a:noFill/>
                    </a:ln>
                  </pic:spPr>
                </pic:pic>
              </a:graphicData>
            </a:graphic>
          </wp:inline>
        </w:drawing>
      </w:r>
    </w:p>
    <w:p w14:paraId="2A8C0D8F" w14:textId="77777777" w:rsidR="007551CD" w:rsidRDefault="007551CD" w:rsidP="007551CD">
      <w:pPr>
        <w:rPr>
          <w:sz w:val="24"/>
          <w:szCs w:val="24"/>
        </w:rPr>
      </w:pPr>
    </w:p>
    <w:p w14:paraId="59F0ED9B" w14:textId="77777777" w:rsidR="007551CD" w:rsidRDefault="007551CD" w:rsidP="007551CD">
      <w:pPr>
        <w:rPr>
          <w:sz w:val="24"/>
          <w:szCs w:val="24"/>
        </w:rPr>
      </w:pPr>
      <w:r w:rsidRPr="00F77500">
        <w:rPr>
          <w:sz w:val="24"/>
          <w:szCs w:val="24"/>
        </w:rPr>
        <w:t xml:space="preserve">Notes: </w:t>
      </w:r>
      <w:r>
        <w:rPr>
          <w:sz w:val="24"/>
          <w:szCs w:val="24"/>
        </w:rPr>
        <w:t>The scatter plot is generated by plotting values of genetic distance and difference in private sector development across cities.</w:t>
      </w:r>
      <w:r w:rsidRPr="005D5553">
        <w:rPr>
          <w:sz w:val="24"/>
          <w:szCs w:val="24"/>
        </w:rPr>
        <w:t xml:space="preserve"> </w:t>
      </w:r>
      <w:r w:rsidRPr="00F77500">
        <w:rPr>
          <w:sz w:val="24"/>
          <w:szCs w:val="24"/>
        </w:rPr>
        <w:t xml:space="preserve">The data source is </w:t>
      </w:r>
      <w:r w:rsidRPr="00EC14EB">
        <w:rPr>
          <w:sz w:val="24"/>
          <w:szCs w:val="24"/>
        </w:rPr>
        <w:t>China City Statistical Yearbook</w:t>
      </w:r>
      <w:r>
        <w:rPr>
          <w:sz w:val="24"/>
          <w:szCs w:val="24"/>
        </w:rPr>
        <w:t xml:space="preserve"> 2011.</w:t>
      </w:r>
    </w:p>
    <w:p w14:paraId="0AD8382A" w14:textId="77777777" w:rsidR="007551CD" w:rsidRDefault="007551CD" w:rsidP="007551CD">
      <w:pPr>
        <w:widowControl/>
        <w:jc w:val="left"/>
        <w:rPr>
          <w:sz w:val="24"/>
          <w:szCs w:val="24"/>
        </w:rPr>
      </w:pPr>
      <w:r>
        <w:rPr>
          <w:sz w:val="24"/>
          <w:szCs w:val="24"/>
        </w:rPr>
        <w:br w:type="page"/>
      </w:r>
    </w:p>
    <w:p w14:paraId="23EF6978" w14:textId="2035D3D4" w:rsidR="007551CD" w:rsidRDefault="007551CD" w:rsidP="007551CD">
      <w:pPr>
        <w:rPr>
          <w:sz w:val="24"/>
          <w:szCs w:val="24"/>
        </w:rPr>
      </w:pPr>
      <w:r w:rsidRPr="00F77500">
        <w:rPr>
          <w:sz w:val="24"/>
          <w:szCs w:val="24"/>
        </w:rPr>
        <w:lastRenderedPageBreak/>
        <w:t>Fig</w:t>
      </w:r>
      <w:r>
        <w:rPr>
          <w:rFonts w:hint="eastAsia"/>
          <w:sz w:val="24"/>
          <w:szCs w:val="24"/>
        </w:rPr>
        <w:t>.</w:t>
      </w:r>
      <w:r>
        <w:rPr>
          <w:sz w:val="24"/>
          <w:szCs w:val="24"/>
        </w:rPr>
        <w:t xml:space="preserve"> 2</w:t>
      </w:r>
      <w:r>
        <w:rPr>
          <w:rFonts w:hint="eastAsia"/>
          <w:sz w:val="24"/>
          <w:szCs w:val="24"/>
        </w:rPr>
        <w:t>.</w:t>
      </w:r>
      <w:r>
        <w:rPr>
          <w:sz w:val="24"/>
          <w:szCs w:val="24"/>
        </w:rPr>
        <w:t xml:space="preserve"> </w:t>
      </w:r>
      <w:r>
        <w:rPr>
          <w:sz w:val="24"/>
          <w:szCs w:val="24"/>
        </w:rPr>
        <w:t>The</w:t>
      </w:r>
      <w:r w:rsidRPr="00F77500">
        <w:rPr>
          <w:sz w:val="24"/>
          <w:szCs w:val="24"/>
        </w:rPr>
        <w:t xml:space="preserve"> general pattern between genetic distance and difference in saving behavior among cities in China</w:t>
      </w:r>
    </w:p>
    <w:p w14:paraId="32ADDBA3" w14:textId="77777777" w:rsidR="007551CD" w:rsidRPr="00F77500" w:rsidRDefault="007551CD" w:rsidP="007551CD">
      <w:pPr>
        <w:rPr>
          <w:sz w:val="24"/>
          <w:szCs w:val="24"/>
        </w:rPr>
      </w:pPr>
      <w:r w:rsidRPr="00371038">
        <w:rPr>
          <w:noProof/>
          <w:sz w:val="24"/>
          <w:szCs w:val="24"/>
        </w:rPr>
        <w:drawing>
          <wp:inline distT="0" distB="0" distL="0" distR="0" wp14:anchorId="50506525" wp14:editId="3745203F">
            <wp:extent cx="5278120" cy="3840227"/>
            <wp:effectExtent l="0" t="0" r="0" b="8255"/>
            <wp:docPr id="2" name="图片 2" descr="C:\1-学术\NUS-科研\1gene&amp;preference\进展\motivation\美颜过的图\储蓄率修正后.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学术\NUS-科研\1gene&amp;preference\进展\motivation\美颜过的图\储蓄率修正后.t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8120" cy="3840227"/>
                    </a:xfrm>
                    <a:prstGeom prst="rect">
                      <a:avLst/>
                    </a:prstGeom>
                    <a:noFill/>
                    <a:ln>
                      <a:noFill/>
                    </a:ln>
                  </pic:spPr>
                </pic:pic>
              </a:graphicData>
            </a:graphic>
          </wp:inline>
        </w:drawing>
      </w:r>
    </w:p>
    <w:p w14:paraId="52CFDB26" w14:textId="77777777" w:rsidR="007551CD" w:rsidRDefault="007551CD" w:rsidP="007551CD">
      <w:pPr>
        <w:rPr>
          <w:sz w:val="24"/>
          <w:szCs w:val="24"/>
        </w:rPr>
      </w:pPr>
      <w:r w:rsidRPr="00F77500">
        <w:rPr>
          <w:sz w:val="24"/>
          <w:szCs w:val="24"/>
        </w:rPr>
        <w:t xml:space="preserve">Notes: </w:t>
      </w:r>
      <w:r>
        <w:rPr>
          <w:sz w:val="24"/>
          <w:szCs w:val="24"/>
        </w:rPr>
        <w:t>The scatter plot is generated by plotting values of genetic distance and difference in saving behavior across cities.</w:t>
      </w:r>
      <w:r w:rsidRPr="005D5553">
        <w:rPr>
          <w:sz w:val="24"/>
          <w:szCs w:val="24"/>
        </w:rPr>
        <w:t xml:space="preserve"> </w:t>
      </w:r>
      <w:r w:rsidRPr="00F77500">
        <w:rPr>
          <w:sz w:val="24"/>
          <w:szCs w:val="24"/>
        </w:rPr>
        <w:t xml:space="preserve">The data source is </w:t>
      </w:r>
      <w:r w:rsidRPr="00EC14EB">
        <w:rPr>
          <w:sz w:val="24"/>
          <w:szCs w:val="24"/>
        </w:rPr>
        <w:t>China City Statistical Yearbook</w:t>
      </w:r>
      <w:r>
        <w:rPr>
          <w:sz w:val="24"/>
          <w:szCs w:val="24"/>
        </w:rPr>
        <w:t xml:space="preserve"> 2011.</w:t>
      </w:r>
    </w:p>
    <w:p w14:paraId="0B171FF8" w14:textId="77777777" w:rsidR="007551CD" w:rsidRDefault="007551CD" w:rsidP="007551CD">
      <w:pPr>
        <w:widowControl/>
        <w:jc w:val="left"/>
        <w:rPr>
          <w:sz w:val="24"/>
          <w:szCs w:val="24"/>
        </w:rPr>
      </w:pPr>
      <w:r>
        <w:rPr>
          <w:sz w:val="24"/>
          <w:szCs w:val="24"/>
        </w:rPr>
        <w:br w:type="page"/>
      </w:r>
    </w:p>
    <w:p w14:paraId="1132146F" w14:textId="2E2FA001" w:rsidR="007551CD" w:rsidRDefault="007551CD" w:rsidP="007551CD">
      <w:pPr>
        <w:rPr>
          <w:sz w:val="24"/>
          <w:szCs w:val="24"/>
        </w:rPr>
      </w:pPr>
      <w:r w:rsidRPr="00F77500">
        <w:rPr>
          <w:sz w:val="24"/>
          <w:szCs w:val="24"/>
        </w:rPr>
        <w:lastRenderedPageBreak/>
        <w:t>Fig</w:t>
      </w:r>
      <w:r>
        <w:rPr>
          <w:rFonts w:hint="eastAsia"/>
          <w:sz w:val="24"/>
          <w:szCs w:val="24"/>
        </w:rPr>
        <w:t>.</w:t>
      </w:r>
      <w:r>
        <w:rPr>
          <w:sz w:val="24"/>
          <w:szCs w:val="24"/>
        </w:rPr>
        <w:t xml:space="preserve"> 3</w:t>
      </w:r>
      <w:r>
        <w:rPr>
          <w:rFonts w:hint="eastAsia"/>
          <w:sz w:val="24"/>
          <w:szCs w:val="24"/>
        </w:rPr>
        <w:t>.</w:t>
      </w:r>
      <w:r>
        <w:rPr>
          <w:sz w:val="24"/>
          <w:szCs w:val="24"/>
        </w:rPr>
        <w:t xml:space="preserve"> </w:t>
      </w:r>
      <w:r>
        <w:rPr>
          <w:sz w:val="24"/>
          <w:szCs w:val="24"/>
        </w:rPr>
        <w:t>The</w:t>
      </w:r>
      <w:r w:rsidRPr="00F77500">
        <w:rPr>
          <w:sz w:val="24"/>
          <w:szCs w:val="24"/>
        </w:rPr>
        <w:t xml:space="preserve"> general pattern between genetic distance and difference</w:t>
      </w:r>
      <w:r>
        <w:rPr>
          <w:sz w:val="24"/>
          <w:szCs w:val="24"/>
        </w:rPr>
        <w:t xml:space="preserve"> in divorce rate (individualism)</w:t>
      </w:r>
      <w:r w:rsidRPr="00F77500">
        <w:rPr>
          <w:sz w:val="24"/>
          <w:szCs w:val="24"/>
        </w:rPr>
        <w:t xml:space="preserve"> among cities in China</w:t>
      </w:r>
    </w:p>
    <w:p w14:paraId="4946A7A9" w14:textId="77777777" w:rsidR="007551CD" w:rsidRPr="00F77500" w:rsidRDefault="007551CD" w:rsidP="007551CD">
      <w:pPr>
        <w:rPr>
          <w:sz w:val="24"/>
          <w:szCs w:val="24"/>
        </w:rPr>
      </w:pPr>
      <w:r w:rsidRPr="00F77500">
        <w:rPr>
          <w:noProof/>
          <w:sz w:val="24"/>
          <w:szCs w:val="24"/>
        </w:rPr>
        <w:drawing>
          <wp:inline distT="0" distB="0" distL="0" distR="0" wp14:anchorId="71F2E8A0" wp14:editId="0ED336DE">
            <wp:extent cx="4919241" cy="3578867"/>
            <wp:effectExtent l="0" t="0" r="0" b="2540"/>
            <wp:docPr id="5" name="图片 5" descr="C:\1-学术\NUS-科研\1gene&amp;preference\进展\motivation\美颜过的图\离婚率.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1-学术\NUS-科研\1gene&amp;preference\进展\motivation\美颜过的图\离婚率.tif"/>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22483" cy="3581226"/>
                    </a:xfrm>
                    <a:prstGeom prst="rect">
                      <a:avLst/>
                    </a:prstGeom>
                    <a:noFill/>
                    <a:ln>
                      <a:noFill/>
                    </a:ln>
                  </pic:spPr>
                </pic:pic>
              </a:graphicData>
            </a:graphic>
          </wp:inline>
        </w:drawing>
      </w:r>
    </w:p>
    <w:p w14:paraId="369AE738" w14:textId="77777777" w:rsidR="007551CD" w:rsidRDefault="007551CD" w:rsidP="007551CD">
      <w:pPr>
        <w:rPr>
          <w:sz w:val="24"/>
          <w:szCs w:val="24"/>
        </w:rPr>
      </w:pPr>
      <w:r w:rsidRPr="00F77500">
        <w:rPr>
          <w:sz w:val="24"/>
          <w:szCs w:val="24"/>
        </w:rPr>
        <w:t xml:space="preserve">Notes: </w:t>
      </w:r>
      <w:r>
        <w:rPr>
          <w:sz w:val="24"/>
          <w:szCs w:val="24"/>
        </w:rPr>
        <w:t xml:space="preserve">The scatter plot is generated by plotting values of genetic distance and difference in </w:t>
      </w:r>
      <w:r w:rsidRPr="00D7446E">
        <w:rPr>
          <w:sz w:val="24"/>
          <w:szCs w:val="24"/>
        </w:rPr>
        <w:t>divorce rate (individualism)</w:t>
      </w:r>
      <w:r>
        <w:rPr>
          <w:sz w:val="24"/>
          <w:szCs w:val="24"/>
        </w:rPr>
        <w:t xml:space="preserve"> across cities.</w:t>
      </w:r>
      <w:r w:rsidRPr="005D5553">
        <w:rPr>
          <w:sz w:val="24"/>
          <w:szCs w:val="24"/>
        </w:rPr>
        <w:t xml:space="preserve"> </w:t>
      </w:r>
      <w:r w:rsidRPr="00F77500">
        <w:rPr>
          <w:sz w:val="24"/>
          <w:szCs w:val="24"/>
        </w:rPr>
        <w:t xml:space="preserve">The data source is </w:t>
      </w:r>
      <w:r w:rsidRPr="00EC14EB">
        <w:rPr>
          <w:sz w:val="24"/>
          <w:szCs w:val="24"/>
        </w:rPr>
        <w:t>China City Statistical Yearbook</w:t>
      </w:r>
      <w:r>
        <w:rPr>
          <w:sz w:val="24"/>
          <w:szCs w:val="24"/>
        </w:rPr>
        <w:t xml:space="preserve"> 2011.</w:t>
      </w:r>
    </w:p>
    <w:p w14:paraId="6FA52D9A" w14:textId="77777777" w:rsidR="007551CD" w:rsidRPr="00E8271B" w:rsidRDefault="007551CD" w:rsidP="007551CD">
      <w:pPr>
        <w:rPr>
          <w:sz w:val="24"/>
          <w:szCs w:val="24"/>
        </w:rPr>
      </w:pPr>
    </w:p>
    <w:p w14:paraId="2ED35A1E" w14:textId="77777777" w:rsidR="007551CD" w:rsidRDefault="007551CD" w:rsidP="007551CD">
      <w:r>
        <w:t xml:space="preserve">     </w:t>
      </w:r>
    </w:p>
    <w:p w14:paraId="7D34FD66" w14:textId="77777777" w:rsidR="007551CD" w:rsidRDefault="007551CD" w:rsidP="007551CD">
      <w:pPr>
        <w:widowControl/>
        <w:jc w:val="left"/>
      </w:pPr>
      <w:r>
        <w:br w:type="page"/>
      </w:r>
    </w:p>
    <w:p w14:paraId="74EA1D59" w14:textId="77777777" w:rsidR="007551CD" w:rsidRDefault="007551CD" w:rsidP="007551CD">
      <w:pPr>
        <w:rPr>
          <w:sz w:val="24"/>
          <w:szCs w:val="24"/>
        </w:rPr>
      </w:pPr>
      <w:r w:rsidRPr="00F77500">
        <w:rPr>
          <w:sz w:val="24"/>
          <w:szCs w:val="24"/>
        </w:rPr>
        <w:lastRenderedPageBreak/>
        <w:t>Fig</w:t>
      </w:r>
      <w:r>
        <w:rPr>
          <w:rFonts w:hint="eastAsia"/>
          <w:sz w:val="24"/>
          <w:szCs w:val="24"/>
        </w:rPr>
        <w:t>.</w:t>
      </w:r>
      <w:r>
        <w:rPr>
          <w:sz w:val="24"/>
          <w:szCs w:val="24"/>
        </w:rPr>
        <w:t xml:space="preserve"> 4</w:t>
      </w:r>
      <w:r>
        <w:rPr>
          <w:rFonts w:hint="eastAsia"/>
          <w:sz w:val="24"/>
          <w:szCs w:val="24"/>
        </w:rPr>
        <w:t>.</w:t>
      </w:r>
      <w:r>
        <w:rPr>
          <w:sz w:val="24"/>
          <w:szCs w:val="24"/>
        </w:rPr>
        <w:t xml:space="preserve"> </w:t>
      </w:r>
      <w:r w:rsidRPr="00F77500">
        <w:rPr>
          <w:sz w:val="24"/>
          <w:szCs w:val="24"/>
        </w:rPr>
        <w:t xml:space="preserve">The effect of genetic distance on differences in entrepreneurship, </w:t>
      </w:r>
      <w:r>
        <w:rPr>
          <w:sz w:val="24"/>
          <w:szCs w:val="24"/>
        </w:rPr>
        <w:t>savings rate and</w:t>
      </w:r>
      <w:r w:rsidRPr="00F77500">
        <w:rPr>
          <w:sz w:val="24"/>
          <w:szCs w:val="24"/>
        </w:rPr>
        <w:t xml:space="preserve"> alcoholism</w:t>
      </w:r>
    </w:p>
    <w:p w14:paraId="5474E3BB" w14:textId="77777777" w:rsidR="007551CD" w:rsidRPr="00F77500" w:rsidRDefault="007551CD" w:rsidP="007551CD">
      <w:pPr>
        <w:rPr>
          <w:sz w:val="24"/>
          <w:szCs w:val="24"/>
        </w:rPr>
      </w:pPr>
      <w:r>
        <w:rPr>
          <w:noProof/>
        </w:rPr>
        <w:drawing>
          <wp:inline distT="0" distB="0" distL="0" distR="0" wp14:anchorId="57EC961F" wp14:editId="2A481B4C">
            <wp:extent cx="4262511" cy="4262511"/>
            <wp:effectExtent l="0" t="0" r="5080" b="508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1"/>
                    <a:stretch>
                      <a:fillRect/>
                    </a:stretch>
                  </pic:blipFill>
                  <pic:spPr>
                    <a:xfrm>
                      <a:off x="0" y="0"/>
                      <a:ext cx="4265910" cy="4265910"/>
                    </a:xfrm>
                    <a:prstGeom prst="rect">
                      <a:avLst/>
                    </a:prstGeom>
                  </pic:spPr>
                </pic:pic>
              </a:graphicData>
            </a:graphic>
          </wp:inline>
        </w:drawing>
      </w:r>
    </w:p>
    <w:p w14:paraId="23515547" w14:textId="77777777" w:rsidR="007551CD" w:rsidRPr="00F77500" w:rsidRDefault="007551CD" w:rsidP="007551CD">
      <w:pPr>
        <w:rPr>
          <w:sz w:val="24"/>
          <w:szCs w:val="24"/>
        </w:rPr>
      </w:pPr>
      <w:r w:rsidRPr="00F77500">
        <w:rPr>
          <w:sz w:val="24"/>
          <w:szCs w:val="24"/>
        </w:rPr>
        <w:t xml:space="preserve">Notes: </w:t>
      </w:r>
      <w:r>
        <w:rPr>
          <w:sz w:val="24"/>
          <w:szCs w:val="24"/>
        </w:rPr>
        <w:t xml:space="preserve">We regress differences in entrepreneurship, savings rate and alcoholism on genetic distance. </w:t>
      </w:r>
      <w:r w:rsidRPr="005D5553">
        <w:rPr>
          <w:sz w:val="24"/>
          <w:szCs w:val="24"/>
        </w:rPr>
        <w:t>All the regressions have controlled for geographic distance, dialect distance, Hu Line and climate difference.</w:t>
      </w:r>
      <w:r>
        <w:rPr>
          <w:sz w:val="24"/>
          <w:szCs w:val="24"/>
        </w:rPr>
        <w:t xml:space="preserve"> The coefficients on genetic distance are presented along with 95% confidence intervals.</w:t>
      </w:r>
      <w:r w:rsidRPr="005D5553">
        <w:rPr>
          <w:sz w:val="24"/>
          <w:szCs w:val="24"/>
        </w:rPr>
        <w:t xml:space="preserve"> </w:t>
      </w:r>
      <w:r w:rsidRPr="00F77500">
        <w:rPr>
          <w:sz w:val="24"/>
          <w:szCs w:val="24"/>
        </w:rPr>
        <w:t xml:space="preserve">The data source is China Family </w:t>
      </w:r>
      <w:r>
        <w:rPr>
          <w:sz w:val="24"/>
          <w:szCs w:val="24"/>
        </w:rPr>
        <w:t>Panel Studies</w:t>
      </w:r>
      <w:r w:rsidRPr="00F77500">
        <w:rPr>
          <w:sz w:val="24"/>
          <w:szCs w:val="24"/>
        </w:rPr>
        <w:t xml:space="preserve"> (CFPS)</w:t>
      </w:r>
      <w:r>
        <w:rPr>
          <w:sz w:val="24"/>
          <w:szCs w:val="24"/>
        </w:rPr>
        <w:t>.</w:t>
      </w:r>
    </w:p>
    <w:p w14:paraId="02413E31" w14:textId="77777777" w:rsidR="007551CD" w:rsidRDefault="007551CD" w:rsidP="007551CD">
      <w:pPr>
        <w:widowControl/>
        <w:jc w:val="left"/>
        <w:rPr>
          <w:sz w:val="24"/>
          <w:szCs w:val="24"/>
        </w:rPr>
      </w:pPr>
      <w:r>
        <w:rPr>
          <w:sz w:val="24"/>
          <w:szCs w:val="24"/>
        </w:rPr>
        <w:br w:type="page"/>
      </w:r>
      <w:r w:rsidRPr="00F77500">
        <w:rPr>
          <w:sz w:val="24"/>
          <w:szCs w:val="24"/>
        </w:rPr>
        <w:lastRenderedPageBreak/>
        <w:t>Fig</w:t>
      </w:r>
      <w:r>
        <w:rPr>
          <w:rFonts w:hint="eastAsia"/>
          <w:sz w:val="24"/>
          <w:szCs w:val="24"/>
        </w:rPr>
        <w:t>.</w:t>
      </w:r>
      <w:r>
        <w:rPr>
          <w:sz w:val="24"/>
          <w:szCs w:val="24"/>
        </w:rPr>
        <w:t xml:space="preserve"> 5</w:t>
      </w:r>
      <w:r>
        <w:rPr>
          <w:rFonts w:hint="eastAsia"/>
          <w:sz w:val="24"/>
          <w:szCs w:val="24"/>
        </w:rPr>
        <w:t>.</w:t>
      </w:r>
      <w:r>
        <w:rPr>
          <w:sz w:val="24"/>
          <w:szCs w:val="24"/>
        </w:rPr>
        <w:t xml:space="preserve"> </w:t>
      </w:r>
      <w:r w:rsidRPr="00F77500">
        <w:rPr>
          <w:sz w:val="24"/>
          <w:szCs w:val="24"/>
        </w:rPr>
        <w:t xml:space="preserve">The effect of genetic distance on differences in cooperative behavior (neighborhood) and </w:t>
      </w:r>
      <w:r>
        <w:rPr>
          <w:sz w:val="24"/>
          <w:szCs w:val="24"/>
        </w:rPr>
        <w:t>prosocial</w:t>
      </w:r>
      <w:r w:rsidRPr="00F77500">
        <w:rPr>
          <w:sz w:val="24"/>
          <w:szCs w:val="24"/>
        </w:rPr>
        <w:t xml:space="preserve"> behavior (donation)</w:t>
      </w:r>
    </w:p>
    <w:p w14:paraId="1BFB9686" w14:textId="77777777" w:rsidR="007551CD" w:rsidRDefault="007551CD" w:rsidP="007551CD">
      <w:pPr>
        <w:rPr>
          <w:sz w:val="24"/>
          <w:szCs w:val="24"/>
        </w:rPr>
      </w:pPr>
    </w:p>
    <w:p w14:paraId="1DCA596B" w14:textId="77777777" w:rsidR="007551CD" w:rsidRDefault="007551CD" w:rsidP="007551CD">
      <w:pPr>
        <w:rPr>
          <w:sz w:val="24"/>
          <w:szCs w:val="24"/>
        </w:rPr>
      </w:pPr>
      <w:r w:rsidRPr="00FF6999">
        <w:rPr>
          <w:noProof/>
          <w:sz w:val="24"/>
          <w:szCs w:val="24"/>
        </w:rPr>
        <w:drawing>
          <wp:inline distT="0" distB="0" distL="0" distR="0" wp14:anchorId="2B4C0C00" wp14:editId="1F752A3A">
            <wp:extent cx="4919240" cy="4919240"/>
            <wp:effectExtent l="0" t="0" r="0" b="0"/>
            <wp:docPr id="10" name="图片 10" descr="C:\1-学术\NUS-科研\1gene&amp;preference\进展\!码字\图形打磨\behavior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学术\NUS-科研\1gene&amp;preference\进展\!码字\图形打磨\behavior2.t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25087" cy="4925087"/>
                    </a:xfrm>
                    <a:prstGeom prst="rect">
                      <a:avLst/>
                    </a:prstGeom>
                    <a:noFill/>
                    <a:ln>
                      <a:noFill/>
                    </a:ln>
                  </pic:spPr>
                </pic:pic>
              </a:graphicData>
            </a:graphic>
          </wp:inline>
        </w:drawing>
      </w:r>
    </w:p>
    <w:p w14:paraId="76D513F7" w14:textId="77777777" w:rsidR="007551CD" w:rsidRPr="00F77500" w:rsidRDefault="007551CD" w:rsidP="007551CD">
      <w:pPr>
        <w:rPr>
          <w:sz w:val="24"/>
          <w:szCs w:val="24"/>
        </w:rPr>
      </w:pPr>
    </w:p>
    <w:p w14:paraId="676BF07A" w14:textId="77777777" w:rsidR="007551CD" w:rsidRDefault="007551CD" w:rsidP="007551CD">
      <w:pPr>
        <w:rPr>
          <w:sz w:val="24"/>
          <w:szCs w:val="24"/>
        </w:rPr>
      </w:pPr>
      <w:r w:rsidRPr="00F77500">
        <w:rPr>
          <w:sz w:val="24"/>
          <w:szCs w:val="24"/>
        </w:rPr>
        <w:t xml:space="preserve">Notes: </w:t>
      </w:r>
      <w:r>
        <w:rPr>
          <w:sz w:val="24"/>
          <w:szCs w:val="24"/>
        </w:rPr>
        <w:t xml:space="preserve">We regress differences in </w:t>
      </w:r>
      <w:r w:rsidRPr="008D74CD">
        <w:rPr>
          <w:sz w:val="24"/>
          <w:szCs w:val="24"/>
        </w:rPr>
        <w:t xml:space="preserve">cooperative behavior (neighborhood) and </w:t>
      </w:r>
      <w:r>
        <w:rPr>
          <w:sz w:val="24"/>
          <w:szCs w:val="24"/>
        </w:rPr>
        <w:t>prosocial</w:t>
      </w:r>
      <w:r w:rsidRPr="008D74CD">
        <w:rPr>
          <w:sz w:val="24"/>
          <w:szCs w:val="24"/>
        </w:rPr>
        <w:t xml:space="preserve"> behavior (donation)</w:t>
      </w:r>
      <w:r>
        <w:rPr>
          <w:sz w:val="24"/>
          <w:szCs w:val="24"/>
        </w:rPr>
        <w:t xml:space="preserve"> on genetic distance. </w:t>
      </w:r>
      <w:r w:rsidRPr="00441E94">
        <w:rPr>
          <w:sz w:val="24"/>
          <w:szCs w:val="24"/>
        </w:rPr>
        <w:t>All the regressions have controlled for geographic distance, dialect distance, Hu Line</w:t>
      </w:r>
      <w:r w:rsidRPr="005D5553">
        <w:rPr>
          <w:sz w:val="24"/>
          <w:szCs w:val="24"/>
        </w:rPr>
        <w:t xml:space="preserve"> </w:t>
      </w:r>
      <w:r>
        <w:rPr>
          <w:sz w:val="24"/>
          <w:szCs w:val="24"/>
        </w:rPr>
        <w:t xml:space="preserve">and </w:t>
      </w:r>
      <w:r w:rsidRPr="00441E94">
        <w:rPr>
          <w:sz w:val="24"/>
          <w:szCs w:val="24"/>
        </w:rPr>
        <w:t>climate difference</w:t>
      </w:r>
      <w:r>
        <w:rPr>
          <w:sz w:val="24"/>
          <w:szCs w:val="24"/>
        </w:rPr>
        <w:t>. The coefficients on genetic distance are presented along with 95% confidence intervals.</w:t>
      </w:r>
      <w:r w:rsidRPr="005D5553">
        <w:rPr>
          <w:sz w:val="24"/>
          <w:szCs w:val="24"/>
        </w:rPr>
        <w:t xml:space="preserve"> </w:t>
      </w:r>
      <w:r w:rsidRPr="00F77500">
        <w:rPr>
          <w:sz w:val="24"/>
          <w:szCs w:val="24"/>
        </w:rPr>
        <w:t xml:space="preserve">The data source is China Family </w:t>
      </w:r>
      <w:r>
        <w:rPr>
          <w:sz w:val="24"/>
          <w:szCs w:val="24"/>
        </w:rPr>
        <w:t>Panel Studies</w:t>
      </w:r>
      <w:r w:rsidRPr="00F77500">
        <w:rPr>
          <w:sz w:val="24"/>
          <w:szCs w:val="24"/>
        </w:rPr>
        <w:t xml:space="preserve"> (CFPS)</w:t>
      </w:r>
      <w:r>
        <w:rPr>
          <w:sz w:val="24"/>
          <w:szCs w:val="24"/>
        </w:rPr>
        <w:t>.</w:t>
      </w:r>
    </w:p>
    <w:p w14:paraId="32F55B01" w14:textId="77777777" w:rsidR="007551CD" w:rsidRDefault="007551CD" w:rsidP="007551CD">
      <w:pPr>
        <w:widowControl/>
        <w:jc w:val="left"/>
        <w:rPr>
          <w:sz w:val="24"/>
          <w:szCs w:val="24"/>
        </w:rPr>
      </w:pPr>
      <w:r>
        <w:rPr>
          <w:sz w:val="24"/>
          <w:szCs w:val="24"/>
        </w:rPr>
        <w:br w:type="page"/>
      </w:r>
    </w:p>
    <w:p w14:paraId="09B0F14F" w14:textId="77777777" w:rsidR="007551CD" w:rsidRPr="00F77500" w:rsidRDefault="007551CD" w:rsidP="007551CD">
      <w:pPr>
        <w:rPr>
          <w:sz w:val="24"/>
          <w:szCs w:val="24"/>
        </w:rPr>
      </w:pPr>
      <w:r w:rsidRPr="00F77500">
        <w:rPr>
          <w:sz w:val="24"/>
          <w:szCs w:val="24"/>
        </w:rPr>
        <w:lastRenderedPageBreak/>
        <w:t>Fig</w:t>
      </w:r>
      <w:r>
        <w:rPr>
          <w:rFonts w:hint="eastAsia"/>
          <w:sz w:val="24"/>
          <w:szCs w:val="24"/>
        </w:rPr>
        <w:t>.</w:t>
      </w:r>
      <w:r>
        <w:rPr>
          <w:sz w:val="24"/>
          <w:szCs w:val="24"/>
        </w:rPr>
        <w:t xml:space="preserve"> 6</w:t>
      </w:r>
      <w:r>
        <w:rPr>
          <w:rFonts w:hint="eastAsia"/>
          <w:sz w:val="24"/>
          <w:szCs w:val="24"/>
        </w:rPr>
        <w:t>.</w:t>
      </w:r>
      <w:r>
        <w:rPr>
          <w:sz w:val="24"/>
          <w:szCs w:val="24"/>
        </w:rPr>
        <w:t xml:space="preserve"> </w:t>
      </w:r>
      <w:r w:rsidRPr="009C123F">
        <w:rPr>
          <w:sz w:val="24"/>
          <w:szCs w:val="24"/>
        </w:rPr>
        <w:t xml:space="preserve">The effect of genetic distance on </w:t>
      </w:r>
      <w:r>
        <w:rPr>
          <w:sz w:val="24"/>
          <w:szCs w:val="24"/>
        </w:rPr>
        <w:t>differences in risk preference and time preference among males and females</w:t>
      </w:r>
    </w:p>
    <w:p w14:paraId="64262329" w14:textId="77777777" w:rsidR="007551CD" w:rsidRDefault="007551CD" w:rsidP="007551CD">
      <w:r>
        <w:rPr>
          <w:noProof/>
        </w:rPr>
        <w:drawing>
          <wp:inline distT="0" distB="0" distL="0" distR="0" wp14:anchorId="6CE1BED2" wp14:editId="2B6270A2">
            <wp:extent cx="4171950" cy="4171950"/>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3"/>
                    <a:stretch>
                      <a:fillRect/>
                    </a:stretch>
                  </pic:blipFill>
                  <pic:spPr>
                    <a:xfrm>
                      <a:off x="0" y="0"/>
                      <a:ext cx="4171950" cy="4171950"/>
                    </a:xfrm>
                    <a:prstGeom prst="rect">
                      <a:avLst/>
                    </a:prstGeom>
                  </pic:spPr>
                </pic:pic>
              </a:graphicData>
            </a:graphic>
          </wp:inline>
        </w:drawing>
      </w:r>
    </w:p>
    <w:p w14:paraId="261FD654" w14:textId="77777777" w:rsidR="007551CD" w:rsidRDefault="007551CD" w:rsidP="007551CD">
      <w:pPr>
        <w:rPr>
          <w:sz w:val="24"/>
          <w:szCs w:val="24"/>
        </w:rPr>
      </w:pPr>
      <w:r w:rsidRPr="00F77500">
        <w:rPr>
          <w:sz w:val="24"/>
          <w:szCs w:val="24"/>
        </w:rPr>
        <w:t xml:space="preserve">Notes: </w:t>
      </w:r>
      <w:r>
        <w:rPr>
          <w:sz w:val="24"/>
          <w:szCs w:val="24"/>
        </w:rPr>
        <w:t xml:space="preserve">We regress differences in risk preference and time preference on genetic distance among males and females separately. </w:t>
      </w:r>
      <w:r w:rsidRPr="00441E94">
        <w:rPr>
          <w:sz w:val="24"/>
          <w:szCs w:val="24"/>
        </w:rPr>
        <w:t>All the regressions have controlled for geographic distance, dialect distance, Hu Line</w:t>
      </w:r>
      <w:r w:rsidRPr="005D5553">
        <w:rPr>
          <w:sz w:val="24"/>
          <w:szCs w:val="24"/>
        </w:rPr>
        <w:t xml:space="preserve"> </w:t>
      </w:r>
      <w:r>
        <w:rPr>
          <w:sz w:val="24"/>
          <w:szCs w:val="24"/>
        </w:rPr>
        <w:t xml:space="preserve">and </w:t>
      </w:r>
      <w:r w:rsidRPr="00441E94">
        <w:rPr>
          <w:sz w:val="24"/>
          <w:szCs w:val="24"/>
        </w:rPr>
        <w:t>climate difference</w:t>
      </w:r>
      <w:r>
        <w:rPr>
          <w:sz w:val="24"/>
          <w:szCs w:val="24"/>
        </w:rPr>
        <w:t>. The coefficients on genetic distance are presented along with 95% confidence intervals.</w:t>
      </w:r>
      <w:r w:rsidRPr="005D5553">
        <w:rPr>
          <w:sz w:val="24"/>
          <w:szCs w:val="24"/>
        </w:rPr>
        <w:t xml:space="preserve"> </w:t>
      </w:r>
      <w:r w:rsidRPr="00F77500">
        <w:rPr>
          <w:sz w:val="24"/>
          <w:szCs w:val="24"/>
        </w:rPr>
        <w:t xml:space="preserve">The data source is China Family </w:t>
      </w:r>
      <w:r>
        <w:rPr>
          <w:sz w:val="24"/>
          <w:szCs w:val="24"/>
        </w:rPr>
        <w:t>Panel Studies</w:t>
      </w:r>
      <w:r w:rsidRPr="00F77500">
        <w:rPr>
          <w:sz w:val="24"/>
          <w:szCs w:val="24"/>
        </w:rPr>
        <w:t xml:space="preserve"> (CFPS)</w:t>
      </w:r>
      <w:r>
        <w:rPr>
          <w:sz w:val="24"/>
          <w:szCs w:val="24"/>
        </w:rPr>
        <w:t>.</w:t>
      </w:r>
    </w:p>
    <w:p w14:paraId="2E6E26B7" w14:textId="77777777" w:rsidR="007551CD" w:rsidRDefault="007551CD" w:rsidP="007551CD"/>
    <w:p w14:paraId="52CFF7EC" w14:textId="77777777" w:rsidR="007551CD" w:rsidRDefault="007551CD" w:rsidP="007551CD">
      <w:pPr>
        <w:widowControl/>
        <w:jc w:val="left"/>
      </w:pPr>
      <w:r>
        <w:br w:type="page"/>
      </w:r>
    </w:p>
    <w:p w14:paraId="0F66F07B" w14:textId="77777777" w:rsidR="007551CD" w:rsidRDefault="007551CD" w:rsidP="007551CD">
      <w:pPr>
        <w:rPr>
          <w:sz w:val="24"/>
          <w:szCs w:val="24"/>
        </w:rPr>
      </w:pPr>
      <w:r w:rsidRPr="00F77500">
        <w:rPr>
          <w:sz w:val="24"/>
          <w:szCs w:val="24"/>
        </w:rPr>
        <w:lastRenderedPageBreak/>
        <w:t>Fig</w:t>
      </w:r>
      <w:r>
        <w:rPr>
          <w:rFonts w:hint="eastAsia"/>
          <w:sz w:val="24"/>
          <w:szCs w:val="24"/>
        </w:rPr>
        <w:t>.</w:t>
      </w:r>
      <w:r>
        <w:rPr>
          <w:sz w:val="24"/>
          <w:szCs w:val="24"/>
        </w:rPr>
        <w:t xml:space="preserve"> 7</w:t>
      </w:r>
      <w:r>
        <w:rPr>
          <w:rFonts w:hint="eastAsia"/>
          <w:sz w:val="24"/>
          <w:szCs w:val="24"/>
        </w:rPr>
        <w:t>.</w:t>
      </w:r>
      <w:r>
        <w:rPr>
          <w:sz w:val="24"/>
          <w:szCs w:val="24"/>
        </w:rPr>
        <w:t xml:space="preserve"> </w:t>
      </w:r>
      <w:r w:rsidRPr="009C123F">
        <w:rPr>
          <w:sz w:val="24"/>
          <w:szCs w:val="24"/>
        </w:rPr>
        <w:t xml:space="preserve">The effect of genetic distance on differences in </w:t>
      </w:r>
      <w:r>
        <w:rPr>
          <w:sz w:val="24"/>
          <w:szCs w:val="24"/>
        </w:rPr>
        <w:t>social preference (trust and collectivism-individualism)</w:t>
      </w:r>
      <w:r w:rsidRPr="009C123F">
        <w:rPr>
          <w:sz w:val="24"/>
          <w:szCs w:val="24"/>
        </w:rPr>
        <w:t xml:space="preserve"> among male</w:t>
      </w:r>
      <w:r>
        <w:rPr>
          <w:sz w:val="24"/>
          <w:szCs w:val="24"/>
        </w:rPr>
        <w:t>s and females</w:t>
      </w:r>
    </w:p>
    <w:p w14:paraId="7B2446B1" w14:textId="77777777" w:rsidR="007551CD" w:rsidRDefault="007551CD" w:rsidP="007551CD">
      <w:r>
        <w:rPr>
          <w:noProof/>
        </w:rPr>
        <w:drawing>
          <wp:inline distT="0" distB="0" distL="0" distR="0" wp14:anchorId="7A87B184" wp14:editId="42B21DC6">
            <wp:extent cx="4057650" cy="4057650"/>
            <wp:effectExtent l="0" t="0" r="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4"/>
                    <a:stretch>
                      <a:fillRect/>
                    </a:stretch>
                  </pic:blipFill>
                  <pic:spPr>
                    <a:xfrm>
                      <a:off x="0" y="0"/>
                      <a:ext cx="4057650" cy="4057650"/>
                    </a:xfrm>
                    <a:prstGeom prst="rect">
                      <a:avLst/>
                    </a:prstGeom>
                  </pic:spPr>
                </pic:pic>
              </a:graphicData>
            </a:graphic>
          </wp:inline>
        </w:drawing>
      </w:r>
    </w:p>
    <w:p w14:paraId="39B8F45B" w14:textId="77777777" w:rsidR="007551CD" w:rsidRDefault="007551CD" w:rsidP="007551CD">
      <w:pPr>
        <w:rPr>
          <w:sz w:val="24"/>
          <w:szCs w:val="24"/>
        </w:rPr>
      </w:pPr>
      <w:r w:rsidRPr="00F77500">
        <w:rPr>
          <w:sz w:val="24"/>
          <w:szCs w:val="24"/>
        </w:rPr>
        <w:t xml:space="preserve">Notes: </w:t>
      </w:r>
      <w:r>
        <w:rPr>
          <w:sz w:val="24"/>
          <w:szCs w:val="24"/>
        </w:rPr>
        <w:t xml:space="preserve">We regress differences in social preference (trust and collectivism-individualism) on genetic distance among males and females separately. </w:t>
      </w:r>
      <w:r w:rsidRPr="00441E94">
        <w:rPr>
          <w:sz w:val="24"/>
          <w:szCs w:val="24"/>
        </w:rPr>
        <w:t>All the regressions have controlled for geographic distance, dialect distance, Hu Line</w:t>
      </w:r>
      <w:r w:rsidRPr="005D5553">
        <w:rPr>
          <w:sz w:val="24"/>
          <w:szCs w:val="24"/>
        </w:rPr>
        <w:t xml:space="preserve"> </w:t>
      </w:r>
      <w:r>
        <w:rPr>
          <w:sz w:val="24"/>
          <w:szCs w:val="24"/>
        </w:rPr>
        <w:t xml:space="preserve">and </w:t>
      </w:r>
      <w:r w:rsidRPr="00441E94">
        <w:rPr>
          <w:sz w:val="24"/>
          <w:szCs w:val="24"/>
        </w:rPr>
        <w:t>climate difference</w:t>
      </w:r>
      <w:r>
        <w:rPr>
          <w:sz w:val="24"/>
          <w:szCs w:val="24"/>
        </w:rPr>
        <w:t>. The coefficients on genetic distance are presented along with 95% confidence intervals.</w:t>
      </w:r>
      <w:r w:rsidRPr="005D5553">
        <w:rPr>
          <w:sz w:val="24"/>
          <w:szCs w:val="24"/>
        </w:rPr>
        <w:t xml:space="preserve"> </w:t>
      </w:r>
      <w:r w:rsidRPr="00F77500">
        <w:rPr>
          <w:sz w:val="24"/>
          <w:szCs w:val="24"/>
        </w:rPr>
        <w:t xml:space="preserve">The data source is China Family </w:t>
      </w:r>
      <w:r>
        <w:rPr>
          <w:sz w:val="24"/>
          <w:szCs w:val="24"/>
        </w:rPr>
        <w:t>Panel Studies</w:t>
      </w:r>
      <w:r w:rsidRPr="00F77500">
        <w:rPr>
          <w:sz w:val="24"/>
          <w:szCs w:val="24"/>
        </w:rPr>
        <w:t xml:space="preserve"> (CFPS)</w:t>
      </w:r>
      <w:r>
        <w:rPr>
          <w:sz w:val="24"/>
          <w:szCs w:val="24"/>
        </w:rPr>
        <w:t>.</w:t>
      </w:r>
    </w:p>
    <w:p w14:paraId="07830ADF" w14:textId="77777777" w:rsidR="007551CD" w:rsidRDefault="007551CD" w:rsidP="007551CD"/>
    <w:p w14:paraId="4944CF40" w14:textId="77777777" w:rsidR="007551CD" w:rsidRDefault="007551CD" w:rsidP="007551CD">
      <w:pPr>
        <w:widowControl/>
        <w:jc w:val="left"/>
      </w:pPr>
      <w:r>
        <w:br w:type="page"/>
      </w:r>
    </w:p>
    <w:p w14:paraId="6FCF939A" w14:textId="77777777" w:rsidR="007551CD" w:rsidRDefault="007551CD" w:rsidP="007551CD">
      <w:r w:rsidRPr="00F77500">
        <w:rPr>
          <w:sz w:val="24"/>
          <w:szCs w:val="24"/>
        </w:rPr>
        <w:lastRenderedPageBreak/>
        <w:t>Fig</w:t>
      </w:r>
      <w:r>
        <w:rPr>
          <w:rFonts w:hint="eastAsia"/>
          <w:sz w:val="24"/>
          <w:szCs w:val="24"/>
        </w:rPr>
        <w:t>.</w:t>
      </w:r>
      <w:r>
        <w:rPr>
          <w:sz w:val="24"/>
          <w:szCs w:val="24"/>
        </w:rPr>
        <w:t xml:space="preserve"> 8</w:t>
      </w:r>
      <w:r>
        <w:rPr>
          <w:rFonts w:hint="eastAsia"/>
          <w:sz w:val="24"/>
          <w:szCs w:val="24"/>
        </w:rPr>
        <w:t>.</w:t>
      </w:r>
      <w:r>
        <w:rPr>
          <w:sz w:val="24"/>
          <w:szCs w:val="24"/>
        </w:rPr>
        <w:t xml:space="preserve"> </w:t>
      </w:r>
      <w:r w:rsidRPr="009C123F">
        <w:rPr>
          <w:sz w:val="24"/>
          <w:szCs w:val="24"/>
        </w:rPr>
        <w:t>The effect of genetic distance on differences in entrepreneurship, savings rate, alcoholism</w:t>
      </w:r>
      <w:r>
        <w:rPr>
          <w:sz w:val="24"/>
          <w:szCs w:val="24"/>
        </w:rPr>
        <w:t xml:space="preserve"> </w:t>
      </w:r>
      <w:r w:rsidRPr="009C123F">
        <w:rPr>
          <w:sz w:val="24"/>
          <w:szCs w:val="24"/>
        </w:rPr>
        <w:t>among male</w:t>
      </w:r>
      <w:r>
        <w:rPr>
          <w:sz w:val="24"/>
          <w:szCs w:val="24"/>
        </w:rPr>
        <w:t>s and females</w:t>
      </w:r>
    </w:p>
    <w:p w14:paraId="095E747C" w14:textId="77777777" w:rsidR="007551CD" w:rsidRPr="0086456A" w:rsidRDefault="007551CD" w:rsidP="007551CD"/>
    <w:p w14:paraId="07A75E24" w14:textId="77777777" w:rsidR="007551CD" w:rsidRDefault="007551CD" w:rsidP="007551CD">
      <w:r>
        <w:rPr>
          <w:noProof/>
        </w:rPr>
        <w:drawing>
          <wp:inline distT="0" distB="0" distL="0" distR="0" wp14:anchorId="462D027B" wp14:editId="47C50273">
            <wp:extent cx="4353277" cy="4353277"/>
            <wp:effectExtent l="0" t="0" r="9525" b="952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5"/>
                    <a:stretch>
                      <a:fillRect/>
                    </a:stretch>
                  </pic:blipFill>
                  <pic:spPr>
                    <a:xfrm>
                      <a:off x="0" y="0"/>
                      <a:ext cx="4353277" cy="4353277"/>
                    </a:xfrm>
                    <a:prstGeom prst="rect">
                      <a:avLst/>
                    </a:prstGeom>
                  </pic:spPr>
                </pic:pic>
              </a:graphicData>
            </a:graphic>
          </wp:inline>
        </w:drawing>
      </w:r>
    </w:p>
    <w:p w14:paraId="3AD33B2F" w14:textId="77777777" w:rsidR="007551CD" w:rsidRPr="002235A3" w:rsidRDefault="007551CD" w:rsidP="007551CD">
      <w:pPr>
        <w:rPr>
          <w:sz w:val="24"/>
          <w:szCs w:val="24"/>
        </w:rPr>
      </w:pPr>
      <w:r w:rsidRPr="002235A3">
        <w:rPr>
          <w:sz w:val="24"/>
          <w:szCs w:val="24"/>
        </w:rPr>
        <w:t>Notes: We regress differences in entrepreneurship, savings rate and alcoholism on genetic distance</w:t>
      </w:r>
      <w:r>
        <w:rPr>
          <w:sz w:val="24"/>
          <w:szCs w:val="24"/>
        </w:rPr>
        <w:t xml:space="preserve"> among males and females separately.</w:t>
      </w:r>
      <w:r w:rsidRPr="002235A3">
        <w:rPr>
          <w:sz w:val="24"/>
          <w:szCs w:val="24"/>
        </w:rPr>
        <w:t xml:space="preserve"> All the regressions have controlled for geographic distance, dialect distance, Hu Line and climate difference. The coefficients on genetic distance are presented along with 95% confidence intervals. The data source is China Family Panel Studies (CFPS).</w:t>
      </w:r>
    </w:p>
    <w:p w14:paraId="54924514" w14:textId="77777777" w:rsidR="007551CD" w:rsidRDefault="007551CD" w:rsidP="007551CD">
      <w:pPr>
        <w:widowControl/>
        <w:jc w:val="left"/>
      </w:pPr>
      <w:r>
        <w:br w:type="page"/>
      </w:r>
    </w:p>
    <w:p w14:paraId="0A70E34A" w14:textId="77777777" w:rsidR="007551CD" w:rsidRDefault="007551CD" w:rsidP="007551CD">
      <w:pPr>
        <w:rPr>
          <w:sz w:val="24"/>
          <w:szCs w:val="24"/>
        </w:rPr>
      </w:pPr>
      <w:r w:rsidRPr="00F77500">
        <w:rPr>
          <w:sz w:val="24"/>
          <w:szCs w:val="24"/>
        </w:rPr>
        <w:lastRenderedPageBreak/>
        <w:t>Fig</w:t>
      </w:r>
      <w:r>
        <w:rPr>
          <w:rFonts w:hint="eastAsia"/>
          <w:sz w:val="24"/>
          <w:szCs w:val="24"/>
        </w:rPr>
        <w:t>.</w:t>
      </w:r>
      <w:r>
        <w:rPr>
          <w:sz w:val="24"/>
          <w:szCs w:val="24"/>
        </w:rPr>
        <w:t xml:space="preserve"> 9</w:t>
      </w:r>
      <w:r>
        <w:rPr>
          <w:rFonts w:hint="eastAsia"/>
          <w:sz w:val="24"/>
          <w:szCs w:val="24"/>
        </w:rPr>
        <w:t>.</w:t>
      </w:r>
      <w:r>
        <w:rPr>
          <w:sz w:val="24"/>
          <w:szCs w:val="24"/>
        </w:rPr>
        <w:t xml:space="preserve"> </w:t>
      </w:r>
      <w:r w:rsidRPr="00F77500">
        <w:rPr>
          <w:sz w:val="24"/>
          <w:szCs w:val="24"/>
        </w:rPr>
        <w:t xml:space="preserve">The effect of genetic distance on differences in cooperative behavior (neighborhood) and </w:t>
      </w:r>
      <w:r>
        <w:rPr>
          <w:sz w:val="24"/>
          <w:szCs w:val="24"/>
        </w:rPr>
        <w:t>prosocial</w:t>
      </w:r>
      <w:r w:rsidRPr="00F77500">
        <w:rPr>
          <w:sz w:val="24"/>
          <w:szCs w:val="24"/>
        </w:rPr>
        <w:t xml:space="preserve"> behavior (donation)</w:t>
      </w:r>
      <w:r>
        <w:rPr>
          <w:sz w:val="24"/>
          <w:szCs w:val="24"/>
        </w:rPr>
        <w:t xml:space="preserve"> </w:t>
      </w:r>
      <w:r w:rsidRPr="009C123F">
        <w:rPr>
          <w:sz w:val="24"/>
          <w:szCs w:val="24"/>
        </w:rPr>
        <w:t>among male</w:t>
      </w:r>
      <w:r>
        <w:rPr>
          <w:sz w:val="24"/>
          <w:szCs w:val="24"/>
        </w:rPr>
        <w:t>s and females</w:t>
      </w:r>
    </w:p>
    <w:p w14:paraId="27CC4B40" w14:textId="77777777" w:rsidR="007551CD" w:rsidRDefault="007551CD" w:rsidP="007551CD">
      <w:r>
        <w:rPr>
          <w:noProof/>
        </w:rPr>
        <w:drawing>
          <wp:inline distT="0" distB="0" distL="0" distR="0" wp14:anchorId="6BFBC07A" wp14:editId="34140C32">
            <wp:extent cx="4430889" cy="4430889"/>
            <wp:effectExtent l="0" t="0" r="8255" b="825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6"/>
                    <a:stretch>
                      <a:fillRect/>
                    </a:stretch>
                  </pic:blipFill>
                  <pic:spPr>
                    <a:xfrm>
                      <a:off x="0" y="0"/>
                      <a:ext cx="4430889" cy="4430889"/>
                    </a:xfrm>
                    <a:prstGeom prst="rect">
                      <a:avLst/>
                    </a:prstGeom>
                  </pic:spPr>
                </pic:pic>
              </a:graphicData>
            </a:graphic>
          </wp:inline>
        </w:drawing>
      </w:r>
      <w:r>
        <w:t xml:space="preserve"> </w:t>
      </w:r>
    </w:p>
    <w:p w14:paraId="636FA705" w14:textId="77777777" w:rsidR="007551CD" w:rsidRPr="002235A3" w:rsidRDefault="007551CD" w:rsidP="007551CD">
      <w:pPr>
        <w:rPr>
          <w:sz w:val="24"/>
          <w:szCs w:val="24"/>
        </w:rPr>
      </w:pPr>
      <w:r w:rsidRPr="002235A3">
        <w:rPr>
          <w:sz w:val="24"/>
          <w:szCs w:val="24"/>
        </w:rPr>
        <w:t xml:space="preserve">Notes: We regress differences in cooperative behavior (neighborhood) and prosocial behavior (donation) on genetic distance </w:t>
      </w:r>
      <w:r>
        <w:rPr>
          <w:sz w:val="24"/>
          <w:szCs w:val="24"/>
        </w:rPr>
        <w:t>among males and females separately</w:t>
      </w:r>
      <w:r w:rsidRPr="002235A3">
        <w:rPr>
          <w:sz w:val="24"/>
          <w:szCs w:val="24"/>
        </w:rPr>
        <w:t>. All the regressions have controlled for geographic distance, dialect distance, Hu Line and climate difference. The coefficients on genetic distance are presented along with 95% confidence intervals. The data source is China Family Panel Studies (CFPS).</w:t>
      </w:r>
    </w:p>
    <w:p w14:paraId="4D6763AD" w14:textId="77777777" w:rsidR="007551CD" w:rsidRDefault="007551CD" w:rsidP="007551CD">
      <w:pPr>
        <w:widowControl/>
        <w:jc w:val="left"/>
      </w:pPr>
      <w:r>
        <w:br w:type="page"/>
      </w:r>
    </w:p>
    <w:p w14:paraId="1267BD2A" w14:textId="77777777" w:rsidR="007551CD" w:rsidRPr="00F77500" w:rsidRDefault="007551CD" w:rsidP="007551CD">
      <w:pPr>
        <w:jc w:val="left"/>
        <w:rPr>
          <w:sz w:val="24"/>
          <w:szCs w:val="24"/>
        </w:rPr>
      </w:pPr>
      <w:r w:rsidRPr="00F77500">
        <w:rPr>
          <w:sz w:val="24"/>
          <w:szCs w:val="24"/>
        </w:rPr>
        <w:lastRenderedPageBreak/>
        <w:t xml:space="preserve">Table 1. Summary statistics (data source: </w:t>
      </w:r>
      <w:r w:rsidRPr="00EC14EB">
        <w:rPr>
          <w:sz w:val="24"/>
          <w:szCs w:val="24"/>
        </w:rPr>
        <w:t>China City Statistical Yearbook</w:t>
      </w:r>
      <w:r>
        <w:rPr>
          <w:sz w:val="24"/>
          <w:szCs w:val="24"/>
        </w:rPr>
        <w:t xml:space="preserve"> 2011</w:t>
      </w:r>
      <w:r w:rsidRPr="00F77500">
        <w:rPr>
          <w:sz w:val="24"/>
          <w:szCs w:val="24"/>
        </w:rPr>
        <w:t>)</w:t>
      </w:r>
    </w:p>
    <w:tbl>
      <w:tblPr>
        <w:tblStyle w:val="a8"/>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2038"/>
        <w:gridCol w:w="756"/>
        <w:gridCol w:w="756"/>
        <w:gridCol w:w="756"/>
        <w:gridCol w:w="756"/>
        <w:gridCol w:w="756"/>
      </w:tblGrid>
      <w:tr w:rsidR="007551CD" w:rsidRPr="00F77500" w14:paraId="5A8E5261" w14:textId="77777777" w:rsidTr="009268E2">
        <w:trPr>
          <w:trHeight w:val="280"/>
        </w:trPr>
        <w:tc>
          <w:tcPr>
            <w:tcW w:w="1305" w:type="dxa"/>
            <w:tcBorders>
              <w:top w:val="single" w:sz="8" w:space="0" w:color="auto"/>
              <w:bottom w:val="single" w:sz="4" w:space="0" w:color="auto"/>
            </w:tcBorders>
            <w:noWrap/>
            <w:hideMark/>
          </w:tcPr>
          <w:p w14:paraId="30D0BB84" w14:textId="77777777" w:rsidR="007551CD" w:rsidRPr="00F77500" w:rsidRDefault="007551CD" w:rsidP="009268E2">
            <w:pPr>
              <w:jc w:val="center"/>
              <w:rPr>
                <w:sz w:val="24"/>
                <w:szCs w:val="24"/>
              </w:rPr>
            </w:pPr>
            <w:r w:rsidRPr="00F77500">
              <w:rPr>
                <w:sz w:val="24"/>
                <w:szCs w:val="24"/>
              </w:rPr>
              <w:t>Variable</w:t>
            </w:r>
          </w:p>
        </w:tc>
        <w:tc>
          <w:tcPr>
            <w:tcW w:w="718" w:type="dxa"/>
            <w:tcBorders>
              <w:top w:val="single" w:sz="8" w:space="0" w:color="auto"/>
              <w:bottom w:val="single" w:sz="4" w:space="0" w:color="auto"/>
            </w:tcBorders>
            <w:noWrap/>
            <w:hideMark/>
          </w:tcPr>
          <w:p w14:paraId="52B686D3" w14:textId="77777777" w:rsidR="007551CD" w:rsidRPr="00F77500" w:rsidRDefault="007551CD" w:rsidP="009268E2">
            <w:pPr>
              <w:jc w:val="center"/>
              <w:rPr>
                <w:sz w:val="24"/>
                <w:szCs w:val="24"/>
              </w:rPr>
            </w:pPr>
            <w:r w:rsidRPr="00F77500">
              <w:rPr>
                <w:sz w:val="24"/>
                <w:szCs w:val="24"/>
              </w:rPr>
              <w:t>N</w:t>
            </w:r>
          </w:p>
        </w:tc>
        <w:tc>
          <w:tcPr>
            <w:tcW w:w="718" w:type="dxa"/>
            <w:tcBorders>
              <w:top w:val="single" w:sz="8" w:space="0" w:color="auto"/>
              <w:bottom w:val="single" w:sz="4" w:space="0" w:color="auto"/>
            </w:tcBorders>
            <w:noWrap/>
            <w:hideMark/>
          </w:tcPr>
          <w:p w14:paraId="3F5F3E9E" w14:textId="77777777" w:rsidR="007551CD" w:rsidRPr="00F77500" w:rsidRDefault="007551CD" w:rsidP="009268E2">
            <w:pPr>
              <w:jc w:val="center"/>
              <w:rPr>
                <w:sz w:val="24"/>
                <w:szCs w:val="24"/>
              </w:rPr>
            </w:pPr>
            <w:r w:rsidRPr="00F77500">
              <w:rPr>
                <w:sz w:val="24"/>
                <w:szCs w:val="24"/>
              </w:rPr>
              <w:t>mean</w:t>
            </w:r>
          </w:p>
        </w:tc>
        <w:tc>
          <w:tcPr>
            <w:tcW w:w="718" w:type="dxa"/>
            <w:tcBorders>
              <w:top w:val="single" w:sz="8" w:space="0" w:color="auto"/>
              <w:bottom w:val="single" w:sz="4" w:space="0" w:color="auto"/>
            </w:tcBorders>
            <w:noWrap/>
            <w:hideMark/>
          </w:tcPr>
          <w:p w14:paraId="43F217CD" w14:textId="77777777" w:rsidR="007551CD" w:rsidRPr="00F77500" w:rsidRDefault="007551CD" w:rsidP="009268E2">
            <w:pPr>
              <w:jc w:val="center"/>
              <w:rPr>
                <w:sz w:val="24"/>
                <w:szCs w:val="24"/>
              </w:rPr>
            </w:pPr>
            <w:r w:rsidRPr="00F77500">
              <w:rPr>
                <w:sz w:val="24"/>
                <w:szCs w:val="24"/>
              </w:rPr>
              <w:t>sd</w:t>
            </w:r>
          </w:p>
        </w:tc>
        <w:tc>
          <w:tcPr>
            <w:tcW w:w="718" w:type="dxa"/>
            <w:tcBorders>
              <w:top w:val="single" w:sz="8" w:space="0" w:color="auto"/>
              <w:bottom w:val="single" w:sz="4" w:space="0" w:color="auto"/>
            </w:tcBorders>
            <w:noWrap/>
            <w:hideMark/>
          </w:tcPr>
          <w:p w14:paraId="3987FC99" w14:textId="77777777" w:rsidR="007551CD" w:rsidRPr="00F77500" w:rsidRDefault="007551CD" w:rsidP="009268E2">
            <w:pPr>
              <w:jc w:val="center"/>
              <w:rPr>
                <w:sz w:val="24"/>
                <w:szCs w:val="24"/>
              </w:rPr>
            </w:pPr>
            <w:r w:rsidRPr="00F77500">
              <w:rPr>
                <w:sz w:val="24"/>
                <w:szCs w:val="24"/>
              </w:rPr>
              <w:t>min</w:t>
            </w:r>
          </w:p>
        </w:tc>
        <w:tc>
          <w:tcPr>
            <w:tcW w:w="718" w:type="dxa"/>
            <w:tcBorders>
              <w:top w:val="single" w:sz="8" w:space="0" w:color="auto"/>
              <w:bottom w:val="single" w:sz="4" w:space="0" w:color="auto"/>
            </w:tcBorders>
            <w:noWrap/>
            <w:hideMark/>
          </w:tcPr>
          <w:p w14:paraId="30F24D5A" w14:textId="77777777" w:rsidR="007551CD" w:rsidRPr="00F77500" w:rsidRDefault="007551CD" w:rsidP="009268E2">
            <w:pPr>
              <w:jc w:val="center"/>
              <w:rPr>
                <w:sz w:val="24"/>
                <w:szCs w:val="24"/>
              </w:rPr>
            </w:pPr>
            <w:r w:rsidRPr="00F77500">
              <w:rPr>
                <w:sz w:val="24"/>
                <w:szCs w:val="24"/>
              </w:rPr>
              <w:t>max</w:t>
            </w:r>
          </w:p>
        </w:tc>
      </w:tr>
      <w:tr w:rsidR="007551CD" w:rsidRPr="00F77500" w14:paraId="0BFBA5BA" w14:textId="77777777" w:rsidTr="009268E2">
        <w:trPr>
          <w:trHeight w:val="354"/>
        </w:trPr>
        <w:tc>
          <w:tcPr>
            <w:tcW w:w="1305" w:type="dxa"/>
            <w:tcBorders>
              <w:top w:val="single" w:sz="4" w:space="0" w:color="auto"/>
              <w:bottom w:val="nil"/>
            </w:tcBorders>
            <w:noWrap/>
            <w:hideMark/>
          </w:tcPr>
          <w:p w14:paraId="20FB4787" w14:textId="77777777" w:rsidR="007551CD" w:rsidRPr="00F77500" w:rsidRDefault="007551CD" w:rsidP="009268E2">
            <w:pPr>
              <w:jc w:val="center"/>
              <w:rPr>
                <w:sz w:val="24"/>
                <w:szCs w:val="24"/>
              </w:rPr>
            </w:pPr>
            <w:r>
              <w:rPr>
                <w:sz w:val="24"/>
                <w:szCs w:val="24"/>
              </w:rPr>
              <w:t>diff_private_sector</w:t>
            </w:r>
          </w:p>
        </w:tc>
        <w:tc>
          <w:tcPr>
            <w:tcW w:w="718" w:type="dxa"/>
            <w:tcBorders>
              <w:top w:val="single" w:sz="4" w:space="0" w:color="auto"/>
              <w:bottom w:val="nil"/>
            </w:tcBorders>
            <w:noWrap/>
            <w:hideMark/>
          </w:tcPr>
          <w:p w14:paraId="62F3DC49" w14:textId="77777777" w:rsidR="007551CD" w:rsidRPr="00F77500" w:rsidRDefault="007551CD" w:rsidP="009268E2">
            <w:pPr>
              <w:jc w:val="center"/>
              <w:rPr>
                <w:sz w:val="24"/>
                <w:szCs w:val="24"/>
              </w:rPr>
            </w:pPr>
            <w:r w:rsidRPr="00F77500">
              <w:rPr>
                <w:sz w:val="24"/>
                <w:szCs w:val="24"/>
              </w:rPr>
              <w:t>1</w:t>
            </w:r>
            <w:r>
              <w:rPr>
                <w:sz w:val="24"/>
                <w:szCs w:val="24"/>
              </w:rPr>
              <w:t>,</w:t>
            </w:r>
            <w:r w:rsidRPr="00F77500">
              <w:rPr>
                <w:sz w:val="24"/>
                <w:szCs w:val="24"/>
              </w:rPr>
              <w:t>225</w:t>
            </w:r>
          </w:p>
        </w:tc>
        <w:tc>
          <w:tcPr>
            <w:tcW w:w="718" w:type="dxa"/>
            <w:tcBorders>
              <w:top w:val="single" w:sz="4" w:space="0" w:color="auto"/>
              <w:bottom w:val="nil"/>
            </w:tcBorders>
            <w:noWrap/>
            <w:hideMark/>
          </w:tcPr>
          <w:p w14:paraId="4056B8FB" w14:textId="77777777" w:rsidR="007551CD" w:rsidRPr="00F77500" w:rsidRDefault="007551CD" w:rsidP="009268E2">
            <w:pPr>
              <w:jc w:val="center"/>
              <w:rPr>
                <w:sz w:val="24"/>
                <w:szCs w:val="24"/>
              </w:rPr>
            </w:pPr>
            <w:r w:rsidRPr="00F77500">
              <w:rPr>
                <w:sz w:val="24"/>
                <w:szCs w:val="24"/>
              </w:rPr>
              <w:t>0.13</w:t>
            </w:r>
            <w:r>
              <w:rPr>
                <w:sz w:val="24"/>
                <w:szCs w:val="24"/>
              </w:rPr>
              <w:t>2</w:t>
            </w:r>
          </w:p>
        </w:tc>
        <w:tc>
          <w:tcPr>
            <w:tcW w:w="718" w:type="dxa"/>
            <w:tcBorders>
              <w:top w:val="single" w:sz="4" w:space="0" w:color="auto"/>
              <w:bottom w:val="nil"/>
            </w:tcBorders>
            <w:noWrap/>
            <w:hideMark/>
          </w:tcPr>
          <w:p w14:paraId="5A035491" w14:textId="77777777" w:rsidR="007551CD" w:rsidRPr="00F77500" w:rsidRDefault="007551CD" w:rsidP="009268E2">
            <w:pPr>
              <w:jc w:val="center"/>
              <w:rPr>
                <w:sz w:val="24"/>
                <w:szCs w:val="24"/>
              </w:rPr>
            </w:pPr>
            <w:r w:rsidRPr="00F77500">
              <w:rPr>
                <w:sz w:val="24"/>
                <w:szCs w:val="24"/>
              </w:rPr>
              <w:t>0.1</w:t>
            </w:r>
            <w:r>
              <w:rPr>
                <w:sz w:val="24"/>
                <w:szCs w:val="24"/>
              </w:rPr>
              <w:t>17</w:t>
            </w:r>
          </w:p>
        </w:tc>
        <w:tc>
          <w:tcPr>
            <w:tcW w:w="718" w:type="dxa"/>
            <w:tcBorders>
              <w:top w:val="single" w:sz="4" w:space="0" w:color="auto"/>
              <w:bottom w:val="nil"/>
            </w:tcBorders>
            <w:noWrap/>
            <w:hideMark/>
          </w:tcPr>
          <w:p w14:paraId="4CD02148" w14:textId="77777777" w:rsidR="007551CD" w:rsidRPr="00F77500" w:rsidRDefault="007551CD" w:rsidP="009268E2">
            <w:pPr>
              <w:jc w:val="center"/>
              <w:rPr>
                <w:sz w:val="24"/>
                <w:szCs w:val="24"/>
              </w:rPr>
            </w:pPr>
            <w:r w:rsidRPr="00F77500">
              <w:rPr>
                <w:sz w:val="24"/>
                <w:szCs w:val="24"/>
              </w:rPr>
              <w:t>0.00</w:t>
            </w:r>
            <w:r>
              <w:rPr>
                <w:sz w:val="24"/>
                <w:szCs w:val="24"/>
              </w:rPr>
              <w:t>0</w:t>
            </w:r>
          </w:p>
        </w:tc>
        <w:tc>
          <w:tcPr>
            <w:tcW w:w="718" w:type="dxa"/>
            <w:tcBorders>
              <w:top w:val="single" w:sz="4" w:space="0" w:color="auto"/>
              <w:bottom w:val="nil"/>
            </w:tcBorders>
            <w:noWrap/>
            <w:hideMark/>
          </w:tcPr>
          <w:p w14:paraId="6799A27E" w14:textId="77777777" w:rsidR="007551CD" w:rsidRPr="00F77500" w:rsidRDefault="007551CD" w:rsidP="009268E2">
            <w:pPr>
              <w:jc w:val="center"/>
              <w:rPr>
                <w:sz w:val="24"/>
                <w:szCs w:val="24"/>
              </w:rPr>
            </w:pPr>
            <w:r w:rsidRPr="00F77500">
              <w:rPr>
                <w:sz w:val="24"/>
                <w:szCs w:val="24"/>
              </w:rPr>
              <w:t>0.5</w:t>
            </w:r>
            <w:r>
              <w:rPr>
                <w:sz w:val="24"/>
                <w:szCs w:val="24"/>
              </w:rPr>
              <w:t>89</w:t>
            </w:r>
          </w:p>
        </w:tc>
      </w:tr>
      <w:tr w:rsidR="007551CD" w:rsidRPr="00F77500" w14:paraId="766C009F" w14:textId="77777777" w:rsidTr="009268E2">
        <w:trPr>
          <w:trHeight w:val="280"/>
        </w:trPr>
        <w:tc>
          <w:tcPr>
            <w:tcW w:w="1305" w:type="dxa"/>
            <w:tcBorders>
              <w:top w:val="nil"/>
              <w:bottom w:val="nil"/>
            </w:tcBorders>
            <w:noWrap/>
            <w:hideMark/>
          </w:tcPr>
          <w:p w14:paraId="50117DE7" w14:textId="77777777" w:rsidR="007551CD" w:rsidRPr="00F77500" w:rsidRDefault="007551CD" w:rsidP="009268E2">
            <w:pPr>
              <w:jc w:val="center"/>
              <w:rPr>
                <w:sz w:val="24"/>
                <w:szCs w:val="24"/>
              </w:rPr>
            </w:pPr>
            <w:r w:rsidRPr="00F77500">
              <w:rPr>
                <w:sz w:val="24"/>
                <w:szCs w:val="24"/>
              </w:rPr>
              <w:t>diff_saving</w:t>
            </w:r>
            <w:r>
              <w:rPr>
                <w:sz w:val="24"/>
                <w:szCs w:val="24"/>
              </w:rPr>
              <w:t>s</w:t>
            </w:r>
            <w:r w:rsidRPr="00F77500">
              <w:rPr>
                <w:sz w:val="24"/>
                <w:szCs w:val="24"/>
              </w:rPr>
              <w:t>_rat</w:t>
            </w:r>
            <w:r>
              <w:rPr>
                <w:sz w:val="24"/>
                <w:szCs w:val="24"/>
              </w:rPr>
              <w:t>e</w:t>
            </w:r>
          </w:p>
        </w:tc>
        <w:tc>
          <w:tcPr>
            <w:tcW w:w="718" w:type="dxa"/>
            <w:tcBorders>
              <w:top w:val="nil"/>
              <w:bottom w:val="nil"/>
            </w:tcBorders>
            <w:noWrap/>
            <w:hideMark/>
          </w:tcPr>
          <w:p w14:paraId="4A17DCA3" w14:textId="77777777" w:rsidR="007551CD" w:rsidRPr="00F77500" w:rsidRDefault="007551CD" w:rsidP="009268E2">
            <w:pPr>
              <w:jc w:val="center"/>
              <w:rPr>
                <w:sz w:val="24"/>
                <w:szCs w:val="24"/>
              </w:rPr>
            </w:pPr>
            <w:r w:rsidRPr="00F77500">
              <w:rPr>
                <w:sz w:val="24"/>
                <w:szCs w:val="24"/>
              </w:rPr>
              <w:t>1</w:t>
            </w:r>
            <w:r>
              <w:rPr>
                <w:sz w:val="24"/>
                <w:szCs w:val="24"/>
              </w:rPr>
              <w:t>,</w:t>
            </w:r>
            <w:r w:rsidRPr="00F77500">
              <w:rPr>
                <w:sz w:val="24"/>
                <w:szCs w:val="24"/>
              </w:rPr>
              <w:t>378</w:t>
            </w:r>
          </w:p>
        </w:tc>
        <w:tc>
          <w:tcPr>
            <w:tcW w:w="718" w:type="dxa"/>
            <w:tcBorders>
              <w:top w:val="nil"/>
              <w:bottom w:val="nil"/>
            </w:tcBorders>
            <w:noWrap/>
            <w:hideMark/>
          </w:tcPr>
          <w:p w14:paraId="10782B44" w14:textId="77777777" w:rsidR="007551CD" w:rsidRPr="00F77500" w:rsidRDefault="007551CD" w:rsidP="009268E2">
            <w:pPr>
              <w:jc w:val="center"/>
              <w:rPr>
                <w:sz w:val="24"/>
                <w:szCs w:val="24"/>
              </w:rPr>
            </w:pPr>
            <w:r w:rsidRPr="00F77500">
              <w:rPr>
                <w:sz w:val="24"/>
                <w:szCs w:val="24"/>
              </w:rPr>
              <w:t>0.116</w:t>
            </w:r>
          </w:p>
        </w:tc>
        <w:tc>
          <w:tcPr>
            <w:tcW w:w="718" w:type="dxa"/>
            <w:tcBorders>
              <w:top w:val="nil"/>
              <w:bottom w:val="nil"/>
            </w:tcBorders>
            <w:noWrap/>
            <w:hideMark/>
          </w:tcPr>
          <w:p w14:paraId="6D207F35" w14:textId="77777777" w:rsidR="007551CD" w:rsidRPr="00F77500" w:rsidRDefault="007551CD" w:rsidP="009268E2">
            <w:pPr>
              <w:jc w:val="center"/>
              <w:rPr>
                <w:sz w:val="24"/>
                <w:szCs w:val="24"/>
              </w:rPr>
            </w:pPr>
            <w:r w:rsidRPr="00F77500">
              <w:rPr>
                <w:sz w:val="24"/>
                <w:szCs w:val="24"/>
              </w:rPr>
              <w:t>0.096</w:t>
            </w:r>
          </w:p>
        </w:tc>
        <w:tc>
          <w:tcPr>
            <w:tcW w:w="718" w:type="dxa"/>
            <w:tcBorders>
              <w:top w:val="nil"/>
              <w:bottom w:val="nil"/>
            </w:tcBorders>
            <w:noWrap/>
            <w:hideMark/>
          </w:tcPr>
          <w:p w14:paraId="12BCF43D" w14:textId="77777777" w:rsidR="007551CD" w:rsidRPr="00F77500" w:rsidRDefault="007551CD" w:rsidP="009268E2">
            <w:pPr>
              <w:jc w:val="center"/>
              <w:rPr>
                <w:sz w:val="24"/>
                <w:szCs w:val="24"/>
              </w:rPr>
            </w:pPr>
            <w:r w:rsidRPr="00F77500">
              <w:rPr>
                <w:sz w:val="24"/>
                <w:szCs w:val="24"/>
              </w:rPr>
              <w:t>0.00</w:t>
            </w:r>
            <w:r>
              <w:rPr>
                <w:sz w:val="24"/>
                <w:szCs w:val="24"/>
              </w:rPr>
              <w:t>0</w:t>
            </w:r>
          </w:p>
        </w:tc>
        <w:tc>
          <w:tcPr>
            <w:tcW w:w="718" w:type="dxa"/>
            <w:tcBorders>
              <w:top w:val="nil"/>
              <w:bottom w:val="nil"/>
            </w:tcBorders>
            <w:noWrap/>
            <w:hideMark/>
          </w:tcPr>
          <w:p w14:paraId="75F295DC" w14:textId="77777777" w:rsidR="007551CD" w:rsidRPr="00F77500" w:rsidRDefault="007551CD" w:rsidP="009268E2">
            <w:pPr>
              <w:jc w:val="center"/>
              <w:rPr>
                <w:sz w:val="24"/>
                <w:szCs w:val="24"/>
              </w:rPr>
            </w:pPr>
            <w:r w:rsidRPr="00F77500">
              <w:rPr>
                <w:sz w:val="24"/>
                <w:szCs w:val="24"/>
              </w:rPr>
              <w:t>0.53</w:t>
            </w:r>
          </w:p>
        </w:tc>
      </w:tr>
      <w:tr w:rsidR="007551CD" w:rsidRPr="00F77500" w14:paraId="03EF7E16" w14:textId="77777777" w:rsidTr="009268E2">
        <w:trPr>
          <w:trHeight w:val="280"/>
        </w:trPr>
        <w:tc>
          <w:tcPr>
            <w:tcW w:w="1305" w:type="dxa"/>
            <w:tcBorders>
              <w:top w:val="nil"/>
              <w:bottom w:val="single" w:sz="8" w:space="0" w:color="auto"/>
            </w:tcBorders>
            <w:noWrap/>
            <w:hideMark/>
          </w:tcPr>
          <w:p w14:paraId="2860BC97" w14:textId="77777777" w:rsidR="007551CD" w:rsidRPr="00F77500" w:rsidRDefault="007551CD" w:rsidP="009268E2">
            <w:pPr>
              <w:jc w:val="center"/>
              <w:rPr>
                <w:sz w:val="24"/>
                <w:szCs w:val="24"/>
              </w:rPr>
            </w:pPr>
            <w:r w:rsidRPr="00F77500">
              <w:rPr>
                <w:sz w:val="24"/>
                <w:szCs w:val="24"/>
              </w:rPr>
              <w:t>diff_divorce_rate</w:t>
            </w:r>
          </w:p>
        </w:tc>
        <w:tc>
          <w:tcPr>
            <w:tcW w:w="718" w:type="dxa"/>
            <w:tcBorders>
              <w:top w:val="nil"/>
              <w:bottom w:val="single" w:sz="8" w:space="0" w:color="auto"/>
            </w:tcBorders>
            <w:noWrap/>
            <w:hideMark/>
          </w:tcPr>
          <w:p w14:paraId="222FA4D4" w14:textId="77777777" w:rsidR="007551CD" w:rsidRPr="00F77500" w:rsidRDefault="007551CD" w:rsidP="009268E2">
            <w:pPr>
              <w:jc w:val="center"/>
              <w:rPr>
                <w:sz w:val="24"/>
                <w:szCs w:val="24"/>
              </w:rPr>
            </w:pPr>
            <w:r w:rsidRPr="00F77500">
              <w:rPr>
                <w:sz w:val="24"/>
                <w:szCs w:val="24"/>
              </w:rPr>
              <w:t>2</w:t>
            </w:r>
            <w:r>
              <w:rPr>
                <w:sz w:val="24"/>
                <w:szCs w:val="24"/>
              </w:rPr>
              <w:t>,</w:t>
            </w:r>
            <w:r w:rsidRPr="00F77500">
              <w:rPr>
                <w:sz w:val="24"/>
                <w:szCs w:val="24"/>
              </w:rPr>
              <w:t>080</w:t>
            </w:r>
          </w:p>
        </w:tc>
        <w:tc>
          <w:tcPr>
            <w:tcW w:w="718" w:type="dxa"/>
            <w:tcBorders>
              <w:top w:val="nil"/>
              <w:bottom w:val="single" w:sz="8" w:space="0" w:color="auto"/>
            </w:tcBorders>
            <w:noWrap/>
            <w:hideMark/>
          </w:tcPr>
          <w:p w14:paraId="18D326CB" w14:textId="77777777" w:rsidR="007551CD" w:rsidRPr="00F77500" w:rsidRDefault="007551CD" w:rsidP="009268E2">
            <w:pPr>
              <w:jc w:val="center"/>
              <w:rPr>
                <w:sz w:val="24"/>
                <w:szCs w:val="24"/>
              </w:rPr>
            </w:pPr>
            <w:r w:rsidRPr="00F77500">
              <w:rPr>
                <w:sz w:val="24"/>
                <w:szCs w:val="24"/>
              </w:rPr>
              <w:t>0.001</w:t>
            </w:r>
          </w:p>
        </w:tc>
        <w:tc>
          <w:tcPr>
            <w:tcW w:w="718" w:type="dxa"/>
            <w:tcBorders>
              <w:top w:val="nil"/>
              <w:bottom w:val="single" w:sz="8" w:space="0" w:color="auto"/>
            </w:tcBorders>
            <w:noWrap/>
            <w:hideMark/>
          </w:tcPr>
          <w:p w14:paraId="7784020D" w14:textId="77777777" w:rsidR="007551CD" w:rsidRPr="00F77500" w:rsidRDefault="007551CD" w:rsidP="009268E2">
            <w:pPr>
              <w:jc w:val="center"/>
              <w:rPr>
                <w:sz w:val="24"/>
                <w:szCs w:val="24"/>
              </w:rPr>
            </w:pPr>
            <w:r w:rsidRPr="00F77500">
              <w:rPr>
                <w:sz w:val="24"/>
                <w:szCs w:val="24"/>
              </w:rPr>
              <w:t>0.001</w:t>
            </w:r>
          </w:p>
        </w:tc>
        <w:tc>
          <w:tcPr>
            <w:tcW w:w="718" w:type="dxa"/>
            <w:tcBorders>
              <w:top w:val="nil"/>
              <w:bottom w:val="single" w:sz="8" w:space="0" w:color="auto"/>
            </w:tcBorders>
            <w:noWrap/>
            <w:hideMark/>
          </w:tcPr>
          <w:p w14:paraId="1E4F916E" w14:textId="77777777" w:rsidR="007551CD" w:rsidRPr="00F77500" w:rsidRDefault="007551CD" w:rsidP="009268E2">
            <w:pPr>
              <w:jc w:val="center"/>
              <w:rPr>
                <w:sz w:val="24"/>
                <w:szCs w:val="24"/>
              </w:rPr>
            </w:pPr>
            <w:r w:rsidRPr="00F77500">
              <w:rPr>
                <w:sz w:val="24"/>
                <w:szCs w:val="24"/>
              </w:rPr>
              <w:t>0.00</w:t>
            </w:r>
            <w:r>
              <w:rPr>
                <w:sz w:val="24"/>
                <w:szCs w:val="24"/>
              </w:rPr>
              <w:t>0</w:t>
            </w:r>
          </w:p>
        </w:tc>
        <w:tc>
          <w:tcPr>
            <w:tcW w:w="718" w:type="dxa"/>
            <w:tcBorders>
              <w:top w:val="nil"/>
              <w:bottom w:val="single" w:sz="8" w:space="0" w:color="auto"/>
            </w:tcBorders>
            <w:noWrap/>
            <w:hideMark/>
          </w:tcPr>
          <w:p w14:paraId="6D8AE13B" w14:textId="77777777" w:rsidR="007551CD" w:rsidRPr="00F77500" w:rsidRDefault="007551CD" w:rsidP="009268E2">
            <w:pPr>
              <w:jc w:val="center"/>
              <w:rPr>
                <w:sz w:val="24"/>
                <w:szCs w:val="24"/>
              </w:rPr>
            </w:pPr>
            <w:r w:rsidRPr="00F77500">
              <w:rPr>
                <w:sz w:val="24"/>
                <w:szCs w:val="24"/>
              </w:rPr>
              <w:t>0.004</w:t>
            </w:r>
          </w:p>
        </w:tc>
      </w:tr>
    </w:tbl>
    <w:p w14:paraId="15C4C9F7" w14:textId="77777777" w:rsidR="007551CD" w:rsidRPr="00F77500" w:rsidRDefault="007551CD" w:rsidP="007551CD">
      <w:pPr>
        <w:jc w:val="left"/>
        <w:rPr>
          <w:sz w:val="24"/>
          <w:szCs w:val="24"/>
        </w:rPr>
      </w:pPr>
      <w:r w:rsidRPr="00F77500">
        <w:rPr>
          <w:sz w:val="24"/>
          <w:szCs w:val="24"/>
        </w:rPr>
        <w:t>Notes: Refer to the text for variable definition</w:t>
      </w:r>
    </w:p>
    <w:p w14:paraId="3984D682" w14:textId="77777777" w:rsidR="007551CD" w:rsidRDefault="007551CD" w:rsidP="007551CD">
      <w:pPr>
        <w:widowControl/>
        <w:jc w:val="left"/>
      </w:pPr>
      <w:r>
        <w:br w:type="page"/>
      </w:r>
    </w:p>
    <w:p w14:paraId="38260188" w14:textId="77777777" w:rsidR="007551CD" w:rsidRPr="00F77500" w:rsidRDefault="007551CD" w:rsidP="00854E22">
      <w:pPr>
        <w:jc w:val="center"/>
        <w:rPr>
          <w:sz w:val="24"/>
          <w:szCs w:val="24"/>
        </w:rPr>
      </w:pPr>
      <w:r w:rsidRPr="00F77500">
        <w:rPr>
          <w:sz w:val="24"/>
          <w:szCs w:val="24"/>
        </w:rPr>
        <w:lastRenderedPageBreak/>
        <w:t>Table 2. Summary statistics (</w:t>
      </w:r>
      <w:bookmarkStart w:id="879" w:name="_GoBack"/>
      <w:bookmarkEnd w:id="879"/>
      <w:r w:rsidRPr="00F77500">
        <w:rPr>
          <w:sz w:val="24"/>
          <w:szCs w:val="24"/>
        </w:rPr>
        <w:t xml:space="preserve">data source: China Family </w:t>
      </w:r>
      <w:r>
        <w:rPr>
          <w:sz w:val="24"/>
          <w:szCs w:val="24"/>
        </w:rPr>
        <w:t>Panel Studies</w:t>
      </w:r>
      <w:r w:rsidRPr="00F77500">
        <w:rPr>
          <w:sz w:val="24"/>
          <w:szCs w:val="24"/>
        </w:rPr>
        <w:t>)</w:t>
      </w:r>
    </w:p>
    <w:tbl>
      <w:tblPr>
        <w:tblStyle w:val="a8"/>
        <w:tblW w:w="8594" w:type="dxa"/>
        <w:tblBorders>
          <w:top w:val="single" w:sz="8" w:space="0" w:color="auto"/>
          <w:left w:val="none" w:sz="0" w:space="0" w:color="auto"/>
          <w:bottom w:val="single" w:sz="8" w:space="0" w:color="auto"/>
          <w:right w:val="none" w:sz="0" w:space="0" w:color="auto"/>
          <w:insideV w:val="none" w:sz="0" w:space="0" w:color="auto"/>
        </w:tblBorders>
        <w:tblLayout w:type="fixed"/>
        <w:tblLook w:val="04A0" w:firstRow="1" w:lastRow="0" w:firstColumn="1" w:lastColumn="0" w:noHBand="0" w:noVBand="1"/>
      </w:tblPr>
      <w:tblGrid>
        <w:gridCol w:w="1757"/>
        <w:gridCol w:w="2350"/>
        <w:gridCol w:w="897"/>
        <w:gridCol w:w="897"/>
        <w:gridCol w:w="898"/>
        <w:gridCol w:w="897"/>
        <w:gridCol w:w="898"/>
      </w:tblGrid>
      <w:tr w:rsidR="007551CD" w:rsidRPr="00F77500" w14:paraId="49120D6C" w14:textId="77777777" w:rsidTr="009268E2">
        <w:trPr>
          <w:trHeight w:val="281"/>
        </w:trPr>
        <w:tc>
          <w:tcPr>
            <w:tcW w:w="1757" w:type="dxa"/>
            <w:tcBorders>
              <w:bottom w:val="single" w:sz="4" w:space="0" w:color="auto"/>
            </w:tcBorders>
            <w:noWrap/>
            <w:hideMark/>
          </w:tcPr>
          <w:p w14:paraId="2515A31D" w14:textId="77777777" w:rsidR="007551CD" w:rsidRPr="00F77500" w:rsidRDefault="007551CD" w:rsidP="009268E2">
            <w:pPr>
              <w:jc w:val="center"/>
              <w:rPr>
                <w:sz w:val="24"/>
                <w:szCs w:val="24"/>
              </w:rPr>
            </w:pPr>
            <w:r w:rsidRPr="00F77500">
              <w:rPr>
                <w:sz w:val="24"/>
                <w:szCs w:val="24"/>
              </w:rPr>
              <w:t>Category</w:t>
            </w:r>
          </w:p>
        </w:tc>
        <w:tc>
          <w:tcPr>
            <w:tcW w:w="2350" w:type="dxa"/>
            <w:tcBorders>
              <w:bottom w:val="single" w:sz="4" w:space="0" w:color="auto"/>
            </w:tcBorders>
            <w:noWrap/>
            <w:hideMark/>
          </w:tcPr>
          <w:p w14:paraId="4A1F47CE" w14:textId="77777777" w:rsidR="007551CD" w:rsidRPr="00F77500" w:rsidRDefault="007551CD" w:rsidP="009268E2">
            <w:pPr>
              <w:jc w:val="center"/>
              <w:rPr>
                <w:sz w:val="24"/>
                <w:szCs w:val="24"/>
              </w:rPr>
            </w:pPr>
            <w:r w:rsidRPr="00F77500">
              <w:rPr>
                <w:sz w:val="24"/>
                <w:szCs w:val="24"/>
              </w:rPr>
              <w:t>Variable</w:t>
            </w:r>
          </w:p>
        </w:tc>
        <w:tc>
          <w:tcPr>
            <w:tcW w:w="897" w:type="dxa"/>
            <w:tcBorders>
              <w:bottom w:val="single" w:sz="4" w:space="0" w:color="auto"/>
            </w:tcBorders>
            <w:noWrap/>
            <w:hideMark/>
          </w:tcPr>
          <w:p w14:paraId="2D12937C" w14:textId="77777777" w:rsidR="007551CD" w:rsidRPr="00F77500" w:rsidRDefault="007551CD" w:rsidP="009268E2">
            <w:pPr>
              <w:jc w:val="center"/>
              <w:rPr>
                <w:sz w:val="24"/>
                <w:szCs w:val="24"/>
              </w:rPr>
            </w:pPr>
            <w:r w:rsidRPr="00F77500">
              <w:rPr>
                <w:sz w:val="24"/>
                <w:szCs w:val="24"/>
              </w:rPr>
              <w:t>N</w:t>
            </w:r>
          </w:p>
        </w:tc>
        <w:tc>
          <w:tcPr>
            <w:tcW w:w="897" w:type="dxa"/>
            <w:tcBorders>
              <w:bottom w:val="single" w:sz="4" w:space="0" w:color="auto"/>
            </w:tcBorders>
            <w:noWrap/>
            <w:hideMark/>
          </w:tcPr>
          <w:p w14:paraId="3CB0DA3B" w14:textId="77777777" w:rsidR="007551CD" w:rsidRPr="00F77500" w:rsidRDefault="007551CD" w:rsidP="009268E2">
            <w:pPr>
              <w:jc w:val="center"/>
              <w:rPr>
                <w:sz w:val="24"/>
                <w:szCs w:val="24"/>
              </w:rPr>
            </w:pPr>
            <w:r w:rsidRPr="00F77500">
              <w:rPr>
                <w:sz w:val="24"/>
                <w:szCs w:val="24"/>
              </w:rPr>
              <w:t>mean</w:t>
            </w:r>
          </w:p>
        </w:tc>
        <w:tc>
          <w:tcPr>
            <w:tcW w:w="898" w:type="dxa"/>
            <w:tcBorders>
              <w:bottom w:val="single" w:sz="4" w:space="0" w:color="auto"/>
            </w:tcBorders>
            <w:noWrap/>
            <w:hideMark/>
          </w:tcPr>
          <w:p w14:paraId="67B0EFA2" w14:textId="77777777" w:rsidR="007551CD" w:rsidRPr="00F77500" w:rsidRDefault="007551CD" w:rsidP="009268E2">
            <w:pPr>
              <w:jc w:val="center"/>
              <w:rPr>
                <w:sz w:val="24"/>
                <w:szCs w:val="24"/>
              </w:rPr>
            </w:pPr>
            <w:r w:rsidRPr="00F77500">
              <w:rPr>
                <w:sz w:val="24"/>
                <w:szCs w:val="24"/>
              </w:rPr>
              <w:t>sd</w:t>
            </w:r>
          </w:p>
        </w:tc>
        <w:tc>
          <w:tcPr>
            <w:tcW w:w="897" w:type="dxa"/>
            <w:tcBorders>
              <w:bottom w:val="single" w:sz="4" w:space="0" w:color="auto"/>
            </w:tcBorders>
            <w:noWrap/>
            <w:hideMark/>
          </w:tcPr>
          <w:p w14:paraId="09E610C4" w14:textId="77777777" w:rsidR="007551CD" w:rsidRPr="00F77500" w:rsidRDefault="007551CD" w:rsidP="009268E2">
            <w:pPr>
              <w:jc w:val="center"/>
              <w:rPr>
                <w:sz w:val="24"/>
                <w:szCs w:val="24"/>
              </w:rPr>
            </w:pPr>
            <w:r w:rsidRPr="00F77500">
              <w:rPr>
                <w:sz w:val="24"/>
                <w:szCs w:val="24"/>
              </w:rPr>
              <w:t>min</w:t>
            </w:r>
          </w:p>
        </w:tc>
        <w:tc>
          <w:tcPr>
            <w:tcW w:w="898" w:type="dxa"/>
            <w:tcBorders>
              <w:bottom w:val="single" w:sz="4" w:space="0" w:color="auto"/>
            </w:tcBorders>
            <w:noWrap/>
            <w:hideMark/>
          </w:tcPr>
          <w:p w14:paraId="5A1DECCB" w14:textId="77777777" w:rsidR="007551CD" w:rsidRPr="00F77500" w:rsidRDefault="007551CD" w:rsidP="009268E2">
            <w:pPr>
              <w:jc w:val="center"/>
              <w:rPr>
                <w:sz w:val="24"/>
                <w:szCs w:val="24"/>
              </w:rPr>
            </w:pPr>
            <w:r w:rsidRPr="00F77500">
              <w:rPr>
                <w:sz w:val="24"/>
                <w:szCs w:val="24"/>
              </w:rPr>
              <w:t>max</w:t>
            </w:r>
          </w:p>
        </w:tc>
      </w:tr>
      <w:tr w:rsidR="007551CD" w:rsidRPr="00F77500" w14:paraId="543027D1" w14:textId="77777777" w:rsidTr="009268E2">
        <w:trPr>
          <w:trHeight w:val="281"/>
        </w:trPr>
        <w:tc>
          <w:tcPr>
            <w:tcW w:w="1757" w:type="dxa"/>
            <w:tcBorders>
              <w:top w:val="single" w:sz="4" w:space="0" w:color="auto"/>
              <w:bottom w:val="nil"/>
            </w:tcBorders>
            <w:noWrap/>
            <w:hideMark/>
          </w:tcPr>
          <w:p w14:paraId="5499D4BB" w14:textId="77777777" w:rsidR="007551CD" w:rsidRPr="00F77500" w:rsidRDefault="007551CD" w:rsidP="009268E2">
            <w:pPr>
              <w:jc w:val="center"/>
              <w:rPr>
                <w:sz w:val="24"/>
                <w:szCs w:val="24"/>
              </w:rPr>
            </w:pPr>
            <w:r w:rsidRPr="00F77500">
              <w:rPr>
                <w:sz w:val="24"/>
                <w:szCs w:val="24"/>
              </w:rPr>
              <w:t>Genetic distance</w:t>
            </w:r>
          </w:p>
        </w:tc>
        <w:tc>
          <w:tcPr>
            <w:tcW w:w="2350" w:type="dxa"/>
            <w:tcBorders>
              <w:top w:val="single" w:sz="4" w:space="0" w:color="auto"/>
              <w:bottom w:val="nil"/>
            </w:tcBorders>
            <w:noWrap/>
            <w:hideMark/>
          </w:tcPr>
          <w:p w14:paraId="2C82E460" w14:textId="77777777" w:rsidR="007551CD" w:rsidRPr="00F77500" w:rsidRDefault="007551CD" w:rsidP="009268E2">
            <w:pPr>
              <w:jc w:val="center"/>
              <w:rPr>
                <w:sz w:val="24"/>
                <w:szCs w:val="24"/>
              </w:rPr>
            </w:pPr>
            <w:r w:rsidRPr="00F77500">
              <w:rPr>
                <w:sz w:val="24"/>
                <w:szCs w:val="24"/>
              </w:rPr>
              <w:t>genetic distance</w:t>
            </w:r>
          </w:p>
        </w:tc>
        <w:tc>
          <w:tcPr>
            <w:tcW w:w="897" w:type="dxa"/>
            <w:tcBorders>
              <w:top w:val="single" w:sz="4" w:space="0" w:color="auto"/>
              <w:bottom w:val="nil"/>
            </w:tcBorders>
            <w:noWrap/>
            <w:hideMark/>
          </w:tcPr>
          <w:p w14:paraId="347FF391" w14:textId="77777777" w:rsidR="007551CD" w:rsidRPr="00F77500" w:rsidRDefault="007551CD" w:rsidP="009268E2">
            <w:pPr>
              <w:jc w:val="center"/>
              <w:rPr>
                <w:sz w:val="24"/>
                <w:szCs w:val="24"/>
              </w:rPr>
            </w:pPr>
            <w:r w:rsidRPr="00F77500">
              <w:rPr>
                <w:sz w:val="24"/>
                <w:szCs w:val="24"/>
              </w:rPr>
              <w:t>2</w:t>
            </w:r>
            <w:r>
              <w:rPr>
                <w:sz w:val="24"/>
                <w:szCs w:val="24"/>
              </w:rPr>
              <w:t>,</w:t>
            </w:r>
            <w:r w:rsidRPr="00F77500">
              <w:rPr>
                <w:sz w:val="24"/>
                <w:szCs w:val="24"/>
              </w:rPr>
              <w:t>278</w:t>
            </w:r>
          </w:p>
        </w:tc>
        <w:tc>
          <w:tcPr>
            <w:tcW w:w="897" w:type="dxa"/>
            <w:tcBorders>
              <w:top w:val="single" w:sz="4" w:space="0" w:color="auto"/>
              <w:bottom w:val="nil"/>
            </w:tcBorders>
            <w:noWrap/>
            <w:hideMark/>
          </w:tcPr>
          <w:p w14:paraId="2BAFE076" w14:textId="77777777" w:rsidR="007551CD" w:rsidRPr="00F77500" w:rsidRDefault="007551CD" w:rsidP="009268E2">
            <w:pPr>
              <w:jc w:val="center"/>
              <w:rPr>
                <w:sz w:val="24"/>
                <w:szCs w:val="24"/>
              </w:rPr>
            </w:pPr>
            <w:r w:rsidRPr="00F77500">
              <w:rPr>
                <w:sz w:val="24"/>
                <w:szCs w:val="24"/>
              </w:rPr>
              <w:t>0.23</w:t>
            </w:r>
          </w:p>
        </w:tc>
        <w:tc>
          <w:tcPr>
            <w:tcW w:w="898" w:type="dxa"/>
            <w:tcBorders>
              <w:top w:val="single" w:sz="4" w:space="0" w:color="auto"/>
              <w:bottom w:val="nil"/>
            </w:tcBorders>
            <w:noWrap/>
            <w:hideMark/>
          </w:tcPr>
          <w:p w14:paraId="1542E018" w14:textId="77777777" w:rsidR="007551CD" w:rsidRPr="00F77500" w:rsidRDefault="007551CD" w:rsidP="009268E2">
            <w:pPr>
              <w:jc w:val="center"/>
              <w:rPr>
                <w:sz w:val="24"/>
                <w:szCs w:val="24"/>
              </w:rPr>
            </w:pPr>
            <w:r w:rsidRPr="00F77500">
              <w:rPr>
                <w:sz w:val="24"/>
                <w:szCs w:val="24"/>
              </w:rPr>
              <w:t>0.28</w:t>
            </w:r>
          </w:p>
        </w:tc>
        <w:tc>
          <w:tcPr>
            <w:tcW w:w="897" w:type="dxa"/>
            <w:tcBorders>
              <w:top w:val="single" w:sz="4" w:space="0" w:color="auto"/>
              <w:bottom w:val="nil"/>
            </w:tcBorders>
            <w:noWrap/>
            <w:hideMark/>
          </w:tcPr>
          <w:p w14:paraId="419BA84C" w14:textId="77777777" w:rsidR="007551CD" w:rsidRPr="00F77500" w:rsidRDefault="007551CD" w:rsidP="009268E2">
            <w:pPr>
              <w:jc w:val="center"/>
              <w:rPr>
                <w:sz w:val="24"/>
                <w:szCs w:val="24"/>
              </w:rPr>
            </w:pPr>
            <w:r w:rsidRPr="00F77500">
              <w:rPr>
                <w:sz w:val="24"/>
                <w:szCs w:val="24"/>
              </w:rPr>
              <w:t>0.00</w:t>
            </w:r>
          </w:p>
        </w:tc>
        <w:tc>
          <w:tcPr>
            <w:tcW w:w="898" w:type="dxa"/>
            <w:tcBorders>
              <w:top w:val="single" w:sz="4" w:space="0" w:color="auto"/>
              <w:bottom w:val="nil"/>
            </w:tcBorders>
            <w:noWrap/>
            <w:hideMark/>
          </w:tcPr>
          <w:p w14:paraId="0B945290" w14:textId="77777777" w:rsidR="007551CD" w:rsidRPr="00F77500" w:rsidRDefault="007551CD" w:rsidP="009268E2">
            <w:pPr>
              <w:jc w:val="center"/>
              <w:rPr>
                <w:sz w:val="24"/>
                <w:szCs w:val="24"/>
              </w:rPr>
            </w:pPr>
            <w:r w:rsidRPr="00F77500">
              <w:rPr>
                <w:sz w:val="24"/>
                <w:szCs w:val="24"/>
              </w:rPr>
              <w:t>1.94</w:t>
            </w:r>
          </w:p>
        </w:tc>
      </w:tr>
      <w:tr w:rsidR="007551CD" w:rsidRPr="00F77500" w14:paraId="127E9D3C" w14:textId="77777777" w:rsidTr="009268E2">
        <w:trPr>
          <w:trHeight w:val="281"/>
        </w:trPr>
        <w:tc>
          <w:tcPr>
            <w:tcW w:w="1757" w:type="dxa"/>
            <w:vMerge w:val="restart"/>
            <w:tcBorders>
              <w:top w:val="nil"/>
              <w:bottom w:val="nil"/>
            </w:tcBorders>
            <w:hideMark/>
          </w:tcPr>
          <w:p w14:paraId="56745E08" w14:textId="77777777" w:rsidR="007551CD" w:rsidRPr="00F77500" w:rsidRDefault="007551CD" w:rsidP="009268E2">
            <w:pPr>
              <w:jc w:val="center"/>
              <w:rPr>
                <w:sz w:val="24"/>
                <w:szCs w:val="24"/>
              </w:rPr>
            </w:pPr>
            <w:r w:rsidRPr="00F77500">
              <w:rPr>
                <w:sz w:val="24"/>
                <w:szCs w:val="24"/>
              </w:rPr>
              <w:t>Preference</w:t>
            </w:r>
          </w:p>
        </w:tc>
        <w:tc>
          <w:tcPr>
            <w:tcW w:w="2350" w:type="dxa"/>
            <w:tcBorders>
              <w:top w:val="nil"/>
              <w:bottom w:val="nil"/>
            </w:tcBorders>
            <w:noWrap/>
            <w:hideMark/>
          </w:tcPr>
          <w:p w14:paraId="49484255" w14:textId="77777777" w:rsidR="007551CD" w:rsidRPr="00F77500" w:rsidRDefault="007551CD" w:rsidP="009268E2">
            <w:pPr>
              <w:jc w:val="center"/>
              <w:rPr>
                <w:sz w:val="24"/>
                <w:szCs w:val="24"/>
              </w:rPr>
            </w:pPr>
            <w:r w:rsidRPr="00F77500">
              <w:rPr>
                <w:sz w:val="24"/>
                <w:szCs w:val="24"/>
              </w:rPr>
              <w:t>diff_risk</w:t>
            </w:r>
            <w:r>
              <w:rPr>
                <w:sz w:val="24"/>
                <w:szCs w:val="24"/>
              </w:rPr>
              <w:t>1</w:t>
            </w:r>
          </w:p>
        </w:tc>
        <w:tc>
          <w:tcPr>
            <w:tcW w:w="897" w:type="dxa"/>
            <w:tcBorders>
              <w:top w:val="nil"/>
              <w:bottom w:val="nil"/>
            </w:tcBorders>
            <w:noWrap/>
            <w:hideMark/>
          </w:tcPr>
          <w:p w14:paraId="74258028" w14:textId="77777777" w:rsidR="007551CD" w:rsidRPr="00F77500" w:rsidRDefault="007551CD" w:rsidP="009268E2">
            <w:pPr>
              <w:jc w:val="center"/>
              <w:rPr>
                <w:sz w:val="24"/>
                <w:szCs w:val="24"/>
              </w:rPr>
            </w:pPr>
            <w:r>
              <w:rPr>
                <w:rFonts w:hint="eastAsia"/>
                <w:sz w:val="24"/>
                <w:szCs w:val="24"/>
              </w:rPr>
              <w:t>435</w:t>
            </w:r>
          </w:p>
        </w:tc>
        <w:tc>
          <w:tcPr>
            <w:tcW w:w="897" w:type="dxa"/>
            <w:tcBorders>
              <w:top w:val="nil"/>
              <w:bottom w:val="nil"/>
            </w:tcBorders>
            <w:noWrap/>
            <w:hideMark/>
          </w:tcPr>
          <w:p w14:paraId="5DB27118" w14:textId="77777777" w:rsidR="007551CD" w:rsidRPr="00F77500" w:rsidRDefault="007551CD" w:rsidP="009268E2">
            <w:pPr>
              <w:jc w:val="center"/>
              <w:rPr>
                <w:sz w:val="24"/>
                <w:szCs w:val="24"/>
              </w:rPr>
            </w:pPr>
            <w:r>
              <w:rPr>
                <w:rFonts w:hint="eastAsia"/>
                <w:sz w:val="24"/>
                <w:szCs w:val="24"/>
              </w:rPr>
              <w:t>0.10</w:t>
            </w:r>
          </w:p>
        </w:tc>
        <w:tc>
          <w:tcPr>
            <w:tcW w:w="898" w:type="dxa"/>
            <w:tcBorders>
              <w:top w:val="nil"/>
              <w:bottom w:val="nil"/>
            </w:tcBorders>
            <w:noWrap/>
            <w:hideMark/>
          </w:tcPr>
          <w:p w14:paraId="21A99B95" w14:textId="77777777" w:rsidR="007551CD" w:rsidRPr="00F77500" w:rsidRDefault="007551CD" w:rsidP="009268E2">
            <w:pPr>
              <w:jc w:val="center"/>
              <w:rPr>
                <w:sz w:val="24"/>
                <w:szCs w:val="24"/>
              </w:rPr>
            </w:pPr>
            <w:r>
              <w:rPr>
                <w:rFonts w:hint="eastAsia"/>
                <w:sz w:val="24"/>
                <w:szCs w:val="24"/>
              </w:rPr>
              <w:t>0.08</w:t>
            </w:r>
          </w:p>
        </w:tc>
        <w:tc>
          <w:tcPr>
            <w:tcW w:w="897" w:type="dxa"/>
            <w:tcBorders>
              <w:top w:val="nil"/>
              <w:bottom w:val="nil"/>
            </w:tcBorders>
            <w:noWrap/>
            <w:hideMark/>
          </w:tcPr>
          <w:p w14:paraId="02C27242" w14:textId="77777777" w:rsidR="007551CD" w:rsidRPr="00F77500" w:rsidRDefault="007551CD" w:rsidP="009268E2">
            <w:pPr>
              <w:jc w:val="center"/>
              <w:rPr>
                <w:sz w:val="24"/>
                <w:szCs w:val="24"/>
              </w:rPr>
            </w:pPr>
            <w:r w:rsidRPr="00F77500">
              <w:rPr>
                <w:sz w:val="24"/>
                <w:szCs w:val="24"/>
              </w:rPr>
              <w:t>0.00</w:t>
            </w:r>
          </w:p>
        </w:tc>
        <w:tc>
          <w:tcPr>
            <w:tcW w:w="898" w:type="dxa"/>
            <w:tcBorders>
              <w:top w:val="nil"/>
              <w:bottom w:val="nil"/>
            </w:tcBorders>
            <w:noWrap/>
            <w:hideMark/>
          </w:tcPr>
          <w:p w14:paraId="78A5FA42" w14:textId="77777777" w:rsidR="007551CD" w:rsidRPr="00F77500" w:rsidRDefault="007551CD" w:rsidP="009268E2">
            <w:pPr>
              <w:jc w:val="center"/>
              <w:rPr>
                <w:sz w:val="24"/>
                <w:szCs w:val="24"/>
              </w:rPr>
            </w:pPr>
            <w:r>
              <w:rPr>
                <w:rFonts w:hint="eastAsia"/>
                <w:sz w:val="24"/>
                <w:szCs w:val="24"/>
              </w:rPr>
              <w:t>0.34</w:t>
            </w:r>
          </w:p>
        </w:tc>
      </w:tr>
      <w:tr w:rsidR="007551CD" w:rsidRPr="00F77500" w14:paraId="7F7548FD" w14:textId="77777777" w:rsidTr="009268E2">
        <w:trPr>
          <w:trHeight w:val="281"/>
        </w:trPr>
        <w:tc>
          <w:tcPr>
            <w:tcW w:w="1757" w:type="dxa"/>
            <w:vMerge/>
            <w:tcBorders>
              <w:top w:val="nil"/>
              <w:bottom w:val="nil"/>
            </w:tcBorders>
            <w:hideMark/>
          </w:tcPr>
          <w:p w14:paraId="1E62B687" w14:textId="77777777" w:rsidR="007551CD" w:rsidRPr="00F77500" w:rsidRDefault="007551CD" w:rsidP="009268E2">
            <w:pPr>
              <w:jc w:val="center"/>
              <w:rPr>
                <w:sz w:val="24"/>
                <w:szCs w:val="24"/>
              </w:rPr>
            </w:pPr>
          </w:p>
        </w:tc>
        <w:tc>
          <w:tcPr>
            <w:tcW w:w="2350" w:type="dxa"/>
            <w:tcBorders>
              <w:top w:val="nil"/>
              <w:bottom w:val="nil"/>
            </w:tcBorders>
            <w:noWrap/>
            <w:hideMark/>
          </w:tcPr>
          <w:p w14:paraId="4C012791" w14:textId="77777777" w:rsidR="007551CD" w:rsidRPr="00F77500" w:rsidRDefault="007551CD" w:rsidP="009268E2">
            <w:pPr>
              <w:jc w:val="center"/>
              <w:rPr>
                <w:sz w:val="24"/>
                <w:szCs w:val="24"/>
              </w:rPr>
            </w:pPr>
            <w:r w:rsidRPr="00F77500">
              <w:rPr>
                <w:sz w:val="24"/>
                <w:szCs w:val="24"/>
              </w:rPr>
              <w:t>diff_risk</w:t>
            </w:r>
            <w:r>
              <w:rPr>
                <w:sz w:val="24"/>
                <w:szCs w:val="24"/>
              </w:rPr>
              <w:t>2</w:t>
            </w:r>
          </w:p>
        </w:tc>
        <w:tc>
          <w:tcPr>
            <w:tcW w:w="897" w:type="dxa"/>
            <w:tcBorders>
              <w:top w:val="nil"/>
              <w:bottom w:val="nil"/>
            </w:tcBorders>
            <w:noWrap/>
            <w:hideMark/>
          </w:tcPr>
          <w:p w14:paraId="6357CD4D" w14:textId="77777777" w:rsidR="007551CD" w:rsidRPr="00F77500" w:rsidRDefault="007551CD" w:rsidP="009268E2">
            <w:pPr>
              <w:jc w:val="center"/>
              <w:rPr>
                <w:sz w:val="24"/>
                <w:szCs w:val="24"/>
              </w:rPr>
            </w:pPr>
            <w:r w:rsidRPr="00F77500">
              <w:rPr>
                <w:sz w:val="24"/>
                <w:szCs w:val="24"/>
              </w:rPr>
              <w:t>435</w:t>
            </w:r>
          </w:p>
        </w:tc>
        <w:tc>
          <w:tcPr>
            <w:tcW w:w="897" w:type="dxa"/>
            <w:tcBorders>
              <w:top w:val="nil"/>
              <w:bottom w:val="nil"/>
            </w:tcBorders>
            <w:noWrap/>
            <w:hideMark/>
          </w:tcPr>
          <w:p w14:paraId="3A6BE4D4" w14:textId="77777777" w:rsidR="007551CD" w:rsidRPr="00F77500" w:rsidRDefault="007551CD" w:rsidP="009268E2">
            <w:pPr>
              <w:jc w:val="center"/>
              <w:rPr>
                <w:sz w:val="24"/>
                <w:szCs w:val="24"/>
              </w:rPr>
            </w:pPr>
            <w:r>
              <w:rPr>
                <w:sz w:val="24"/>
                <w:szCs w:val="24"/>
              </w:rPr>
              <w:t>0.27</w:t>
            </w:r>
          </w:p>
        </w:tc>
        <w:tc>
          <w:tcPr>
            <w:tcW w:w="898" w:type="dxa"/>
            <w:tcBorders>
              <w:top w:val="nil"/>
              <w:bottom w:val="nil"/>
            </w:tcBorders>
            <w:noWrap/>
            <w:hideMark/>
          </w:tcPr>
          <w:p w14:paraId="58367B65" w14:textId="77777777" w:rsidR="007551CD" w:rsidRPr="00F77500" w:rsidRDefault="007551CD" w:rsidP="009268E2">
            <w:pPr>
              <w:jc w:val="center"/>
              <w:rPr>
                <w:sz w:val="24"/>
                <w:szCs w:val="24"/>
              </w:rPr>
            </w:pPr>
            <w:r>
              <w:rPr>
                <w:sz w:val="24"/>
                <w:szCs w:val="24"/>
              </w:rPr>
              <w:t>0.22</w:t>
            </w:r>
          </w:p>
        </w:tc>
        <w:tc>
          <w:tcPr>
            <w:tcW w:w="897" w:type="dxa"/>
            <w:tcBorders>
              <w:top w:val="nil"/>
              <w:bottom w:val="nil"/>
            </w:tcBorders>
            <w:noWrap/>
            <w:hideMark/>
          </w:tcPr>
          <w:p w14:paraId="3D28BE7D" w14:textId="77777777" w:rsidR="007551CD" w:rsidRPr="00F77500" w:rsidRDefault="007551CD" w:rsidP="009268E2">
            <w:pPr>
              <w:jc w:val="center"/>
              <w:rPr>
                <w:sz w:val="24"/>
                <w:szCs w:val="24"/>
              </w:rPr>
            </w:pPr>
            <w:r w:rsidRPr="00F77500">
              <w:rPr>
                <w:sz w:val="24"/>
                <w:szCs w:val="24"/>
              </w:rPr>
              <w:t>0.00</w:t>
            </w:r>
          </w:p>
        </w:tc>
        <w:tc>
          <w:tcPr>
            <w:tcW w:w="898" w:type="dxa"/>
            <w:tcBorders>
              <w:top w:val="nil"/>
              <w:bottom w:val="nil"/>
            </w:tcBorders>
            <w:noWrap/>
            <w:hideMark/>
          </w:tcPr>
          <w:p w14:paraId="5F20915B" w14:textId="77777777" w:rsidR="007551CD" w:rsidRPr="00F77500" w:rsidRDefault="007551CD" w:rsidP="009268E2">
            <w:pPr>
              <w:jc w:val="center"/>
              <w:rPr>
                <w:sz w:val="24"/>
                <w:szCs w:val="24"/>
              </w:rPr>
            </w:pPr>
            <w:r w:rsidRPr="00F77500">
              <w:rPr>
                <w:sz w:val="24"/>
                <w:szCs w:val="24"/>
              </w:rPr>
              <w:t>1.</w:t>
            </w:r>
            <w:r>
              <w:rPr>
                <w:sz w:val="24"/>
                <w:szCs w:val="24"/>
              </w:rPr>
              <w:t>00</w:t>
            </w:r>
          </w:p>
        </w:tc>
      </w:tr>
      <w:tr w:rsidR="007551CD" w:rsidRPr="00F77500" w14:paraId="56B77453" w14:textId="77777777" w:rsidTr="009268E2">
        <w:trPr>
          <w:trHeight w:val="281"/>
        </w:trPr>
        <w:tc>
          <w:tcPr>
            <w:tcW w:w="1757" w:type="dxa"/>
            <w:vMerge/>
            <w:tcBorders>
              <w:top w:val="nil"/>
              <w:bottom w:val="nil"/>
            </w:tcBorders>
            <w:hideMark/>
          </w:tcPr>
          <w:p w14:paraId="517E188E" w14:textId="77777777" w:rsidR="007551CD" w:rsidRPr="00F77500" w:rsidRDefault="007551CD" w:rsidP="009268E2">
            <w:pPr>
              <w:jc w:val="center"/>
              <w:rPr>
                <w:sz w:val="24"/>
                <w:szCs w:val="24"/>
              </w:rPr>
            </w:pPr>
          </w:p>
        </w:tc>
        <w:tc>
          <w:tcPr>
            <w:tcW w:w="2350" w:type="dxa"/>
            <w:tcBorders>
              <w:top w:val="nil"/>
              <w:bottom w:val="nil"/>
            </w:tcBorders>
            <w:noWrap/>
            <w:hideMark/>
          </w:tcPr>
          <w:p w14:paraId="6D80E928" w14:textId="77777777" w:rsidR="007551CD" w:rsidRPr="00F77500" w:rsidRDefault="007551CD" w:rsidP="009268E2">
            <w:pPr>
              <w:jc w:val="center"/>
              <w:rPr>
                <w:sz w:val="24"/>
                <w:szCs w:val="24"/>
              </w:rPr>
            </w:pPr>
            <w:r w:rsidRPr="00F77500">
              <w:rPr>
                <w:sz w:val="24"/>
                <w:szCs w:val="24"/>
              </w:rPr>
              <w:t>diff_time</w:t>
            </w:r>
          </w:p>
        </w:tc>
        <w:tc>
          <w:tcPr>
            <w:tcW w:w="897" w:type="dxa"/>
            <w:tcBorders>
              <w:top w:val="nil"/>
              <w:bottom w:val="nil"/>
            </w:tcBorders>
            <w:noWrap/>
            <w:hideMark/>
          </w:tcPr>
          <w:p w14:paraId="057DA11D" w14:textId="77777777" w:rsidR="007551CD" w:rsidRPr="00F77500" w:rsidRDefault="007551CD" w:rsidP="009268E2">
            <w:pPr>
              <w:jc w:val="center"/>
              <w:rPr>
                <w:sz w:val="24"/>
                <w:szCs w:val="24"/>
              </w:rPr>
            </w:pPr>
            <w:r>
              <w:rPr>
                <w:rFonts w:hint="eastAsia"/>
                <w:sz w:val="24"/>
                <w:szCs w:val="24"/>
              </w:rPr>
              <w:t>435</w:t>
            </w:r>
          </w:p>
        </w:tc>
        <w:tc>
          <w:tcPr>
            <w:tcW w:w="897" w:type="dxa"/>
            <w:tcBorders>
              <w:top w:val="nil"/>
              <w:bottom w:val="nil"/>
            </w:tcBorders>
            <w:noWrap/>
            <w:hideMark/>
          </w:tcPr>
          <w:p w14:paraId="3F9A997F" w14:textId="77777777" w:rsidR="007551CD" w:rsidRPr="00F77500" w:rsidRDefault="007551CD" w:rsidP="009268E2">
            <w:pPr>
              <w:jc w:val="center"/>
              <w:rPr>
                <w:sz w:val="24"/>
                <w:szCs w:val="24"/>
              </w:rPr>
            </w:pPr>
            <w:r>
              <w:rPr>
                <w:rFonts w:hint="eastAsia"/>
                <w:sz w:val="24"/>
                <w:szCs w:val="24"/>
              </w:rPr>
              <w:t>0.64</w:t>
            </w:r>
          </w:p>
        </w:tc>
        <w:tc>
          <w:tcPr>
            <w:tcW w:w="898" w:type="dxa"/>
            <w:tcBorders>
              <w:top w:val="nil"/>
              <w:bottom w:val="nil"/>
            </w:tcBorders>
            <w:noWrap/>
            <w:hideMark/>
          </w:tcPr>
          <w:p w14:paraId="28FF6D50" w14:textId="77777777" w:rsidR="007551CD" w:rsidRPr="00F77500" w:rsidRDefault="007551CD" w:rsidP="009268E2">
            <w:pPr>
              <w:jc w:val="center"/>
              <w:rPr>
                <w:sz w:val="24"/>
                <w:szCs w:val="24"/>
              </w:rPr>
            </w:pPr>
            <w:r>
              <w:rPr>
                <w:rFonts w:hint="eastAsia"/>
                <w:sz w:val="24"/>
                <w:szCs w:val="24"/>
              </w:rPr>
              <w:t>0.60</w:t>
            </w:r>
          </w:p>
        </w:tc>
        <w:tc>
          <w:tcPr>
            <w:tcW w:w="897" w:type="dxa"/>
            <w:tcBorders>
              <w:top w:val="nil"/>
              <w:bottom w:val="nil"/>
            </w:tcBorders>
            <w:noWrap/>
            <w:hideMark/>
          </w:tcPr>
          <w:p w14:paraId="6A11572C" w14:textId="77777777" w:rsidR="007551CD" w:rsidRPr="00F77500" w:rsidRDefault="007551CD" w:rsidP="009268E2">
            <w:pPr>
              <w:jc w:val="center"/>
              <w:rPr>
                <w:sz w:val="24"/>
                <w:szCs w:val="24"/>
              </w:rPr>
            </w:pPr>
            <w:r w:rsidRPr="00F77500">
              <w:rPr>
                <w:sz w:val="24"/>
                <w:szCs w:val="24"/>
              </w:rPr>
              <w:t>0.00</w:t>
            </w:r>
          </w:p>
        </w:tc>
        <w:tc>
          <w:tcPr>
            <w:tcW w:w="898" w:type="dxa"/>
            <w:tcBorders>
              <w:top w:val="nil"/>
              <w:bottom w:val="nil"/>
            </w:tcBorders>
            <w:noWrap/>
            <w:hideMark/>
          </w:tcPr>
          <w:p w14:paraId="364A2D45" w14:textId="77777777" w:rsidR="007551CD" w:rsidRPr="00F77500" w:rsidRDefault="007551CD" w:rsidP="009268E2">
            <w:pPr>
              <w:jc w:val="center"/>
              <w:rPr>
                <w:sz w:val="24"/>
                <w:szCs w:val="24"/>
              </w:rPr>
            </w:pPr>
            <w:r>
              <w:rPr>
                <w:rFonts w:hint="eastAsia"/>
                <w:sz w:val="24"/>
                <w:szCs w:val="24"/>
              </w:rPr>
              <w:t>3.5</w:t>
            </w:r>
          </w:p>
        </w:tc>
      </w:tr>
      <w:tr w:rsidR="007551CD" w:rsidRPr="00F77500" w14:paraId="74F9B98E" w14:textId="77777777" w:rsidTr="009268E2">
        <w:trPr>
          <w:trHeight w:val="281"/>
        </w:trPr>
        <w:tc>
          <w:tcPr>
            <w:tcW w:w="1757" w:type="dxa"/>
            <w:vMerge/>
            <w:tcBorders>
              <w:top w:val="nil"/>
              <w:bottom w:val="nil"/>
            </w:tcBorders>
            <w:hideMark/>
          </w:tcPr>
          <w:p w14:paraId="56F68033" w14:textId="77777777" w:rsidR="007551CD" w:rsidRPr="00F77500" w:rsidRDefault="007551CD" w:rsidP="009268E2">
            <w:pPr>
              <w:jc w:val="center"/>
              <w:rPr>
                <w:sz w:val="24"/>
                <w:szCs w:val="24"/>
              </w:rPr>
            </w:pPr>
          </w:p>
        </w:tc>
        <w:tc>
          <w:tcPr>
            <w:tcW w:w="2350" w:type="dxa"/>
            <w:tcBorders>
              <w:top w:val="nil"/>
              <w:bottom w:val="nil"/>
            </w:tcBorders>
            <w:noWrap/>
            <w:hideMark/>
          </w:tcPr>
          <w:p w14:paraId="49A0FB85" w14:textId="77777777" w:rsidR="007551CD" w:rsidRPr="00F77500" w:rsidRDefault="007551CD" w:rsidP="009268E2">
            <w:pPr>
              <w:jc w:val="center"/>
              <w:rPr>
                <w:sz w:val="24"/>
                <w:szCs w:val="24"/>
              </w:rPr>
            </w:pPr>
            <w:r w:rsidRPr="00F77500">
              <w:rPr>
                <w:sz w:val="24"/>
                <w:szCs w:val="24"/>
              </w:rPr>
              <w:t>diff_trust</w:t>
            </w:r>
          </w:p>
        </w:tc>
        <w:tc>
          <w:tcPr>
            <w:tcW w:w="897" w:type="dxa"/>
            <w:tcBorders>
              <w:top w:val="nil"/>
              <w:bottom w:val="nil"/>
            </w:tcBorders>
            <w:noWrap/>
            <w:hideMark/>
          </w:tcPr>
          <w:p w14:paraId="3FDDF2BC" w14:textId="77777777" w:rsidR="007551CD" w:rsidRPr="00F77500" w:rsidRDefault="007551CD" w:rsidP="009268E2">
            <w:pPr>
              <w:jc w:val="center"/>
              <w:rPr>
                <w:sz w:val="24"/>
                <w:szCs w:val="24"/>
              </w:rPr>
            </w:pPr>
            <w:r w:rsidRPr="00F77500">
              <w:rPr>
                <w:sz w:val="24"/>
                <w:szCs w:val="24"/>
              </w:rPr>
              <w:t>561</w:t>
            </w:r>
          </w:p>
        </w:tc>
        <w:tc>
          <w:tcPr>
            <w:tcW w:w="897" w:type="dxa"/>
            <w:tcBorders>
              <w:top w:val="nil"/>
              <w:bottom w:val="nil"/>
            </w:tcBorders>
            <w:noWrap/>
            <w:hideMark/>
          </w:tcPr>
          <w:p w14:paraId="40B5F2D5" w14:textId="77777777" w:rsidR="007551CD" w:rsidRPr="00F77500" w:rsidRDefault="007551CD" w:rsidP="009268E2">
            <w:pPr>
              <w:jc w:val="center"/>
              <w:rPr>
                <w:sz w:val="24"/>
                <w:szCs w:val="24"/>
              </w:rPr>
            </w:pPr>
            <w:r w:rsidRPr="00F77500">
              <w:rPr>
                <w:sz w:val="24"/>
                <w:szCs w:val="24"/>
              </w:rPr>
              <w:t>0.08</w:t>
            </w:r>
          </w:p>
        </w:tc>
        <w:tc>
          <w:tcPr>
            <w:tcW w:w="898" w:type="dxa"/>
            <w:tcBorders>
              <w:top w:val="nil"/>
              <w:bottom w:val="nil"/>
            </w:tcBorders>
            <w:noWrap/>
            <w:hideMark/>
          </w:tcPr>
          <w:p w14:paraId="1F31BBBC" w14:textId="77777777" w:rsidR="007551CD" w:rsidRPr="00F77500" w:rsidRDefault="007551CD" w:rsidP="009268E2">
            <w:pPr>
              <w:jc w:val="center"/>
              <w:rPr>
                <w:sz w:val="24"/>
                <w:szCs w:val="24"/>
              </w:rPr>
            </w:pPr>
            <w:r w:rsidRPr="00F77500">
              <w:rPr>
                <w:sz w:val="24"/>
                <w:szCs w:val="24"/>
              </w:rPr>
              <w:t>0.06</w:t>
            </w:r>
          </w:p>
        </w:tc>
        <w:tc>
          <w:tcPr>
            <w:tcW w:w="897" w:type="dxa"/>
            <w:tcBorders>
              <w:top w:val="nil"/>
              <w:bottom w:val="nil"/>
            </w:tcBorders>
            <w:noWrap/>
            <w:hideMark/>
          </w:tcPr>
          <w:p w14:paraId="51FBD36B" w14:textId="77777777" w:rsidR="007551CD" w:rsidRPr="00F77500" w:rsidRDefault="007551CD" w:rsidP="009268E2">
            <w:pPr>
              <w:jc w:val="center"/>
              <w:rPr>
                <w:sz w:val="24"/>
                <w:szCs w:val="24"/>
              </w:rPr>
            </w:pPr>
            <w:r w:rsidRPr="00F77500">
              <w:rPr>
                <w:sz w:val="24"/>
                <w:szCs w:val="24"/>
              </w:rPr>
              <w:t>0.00</w:t>
            </w:r>
          </w:p>
        </w:tc>
        <w:tc>
          <w:tcPr>
            <w:tcW w:w="898" w:type="dxa"/>
            <w:tcBorders>
              <w:top w:val="nil"/>
              <w:bottom w:val="nil"/>
            </w:tcBorders>
            <w:noWrap/>
            <w:hideMark/>
          </w:tcPr>
          <w:p w14:paraId="44EA8B95" w14:textId="77777777" w:rsidR="007551CD" w:rsidRPr="00F77500" w:rsidRDefault="007551CD" w:rsidP="009268E2">
            <w:pPr>
              <w:jc w:val="center"/>
              <w:rPr>
                <w:sz w:val="24"/>
                <w:szCs w:val="24"/>
              </w:rPr>
            </w:pPr>
            <w:r w:rsidRPr="00F77500">
              <w:rPr>
                <w:sz w:val="24"/>
                <w:szCs w:val="24"/>
              </w:rPr>
              <w:t>0.34</w:t>
            </w:r>
          </w:p>
        </w:tc>
      </w:tr>
      <w:tr w:rsidR="007551CD" w:rsidRPr="00F77500" w14:paraId="465A1ABD" w14:textId="77777777" w:rsidTr="009268E2">
        <w:trPr>
          <w:trHeight w:val="281"/>
        </w:trPr>
        <w:tc>
          <w:tcPr>
            <w:tcW w:w="1757" w:type="dxa"/>
            <w:vMerge/>
            <w:tcBorders>
              <w:top w:val="nil"/>
              <w:bottom w:val="nil"/>
            </w:tcBorders>
            <w:hideMark/>
          </w:tcPr>
          <w:p w14:paraId="2B50620A" w14:textId="77777777" w:rsidR="007551CD" w:rsidRPr="00F77500" w:rsidRDefault="007551CD" w:rsidP="009268E2">
            <w:pPr>
              <w:jc w:val="center"/>
              <w:rPr>
                <w:sz w:val="24"/>
                <w:szCs w:val="24"/>
              </w:rPr>
            </w:pPr>
          </w:p>
        </w:tc>
        <w:tc>
          <w:tcPr>
            <w:tcW w:w="2350" w:type="dxa"/>
            <w:tcBorders>
              <w:top w:val="nil"/>
              <w:bottom w:val="nil"/>
            </w:tcBorders>
            <w:noWrap/>
            <w:hideMark/>
          </w:tcPr>
          <w:p w14:paraId="45CDF160" w14:textId="77777777" w:rsidR="007551CD" w:rsidRPr="00F77500" w:rsidRDefault="007551CD" w:rsidP="009268E2">
            <w:pPr>
              <w:jc w:val="center"/>
              <w:rPr>
                <w:sz w:val="24"/>
                <w:szCs w:val="24"/>
              </w:rPr>
            </w:pPr>
            <w:r w:rsidRPr="00F77500">
              <w:rPr>
                <w:sz w:val="24"/>
                <w:szCs w:val="24"/>
              </w:rPr>
              <w:t>diff_collectivism</w:t>
            </w:r>
          </w:p>
        </w:tc>
        <w:tc>
          <w:tcPr>
            <w:tcW w:w="897" w:type="dxa"/>
            <w:tcBorders>
              <w:top w:val="nil"/>
              <w:bottom w:val="nil"/>
            </w:tcBorders>
            <w:noWrap/>
            <w:hideMark/>
          </w:tcPr>
          <w:p w14:paraId="08B1BE41" w14:textId="77777777" w:rsidR="007551CD" w:rsidRPr="00F77500" w:rsidRDefault="007551CD" w:rsidP="009268E2">
            <w:pPr>
              <w:jc w:val="center"/>
              <w:rPr>
                <w:sz w:val="24"/>
                <w:szCs w:val="24"/>
              </w:rPr>
            </w:pPr>
            <w:r w:rsidRPr="00991369">
              <w:rPr>
                <w:sz w:val="24"/>
                <w:szCs w:val="24"/>
              </w:rPr>
              <w:t>561</w:t>
            </w:r>
          </w:p>
        </w:tc>
        <w:tc>
          <w:tcPr>
            <w:tcW w:w="897" w:type="dxa"/>
            <w:tcBorders>
              <w:top w:val="nil"/>
              <w:bottom w:val="nil"/>
            </w:tcBorders>
            <w:noWrap/>
            <w:hideMark/>
          </w:tcPr>
          <w:p w14:paraId="25DC76F1" w14:textId="77777777" w:rsidR="007551CD" w:rsidRPr="00F77500" w:rsidRDefault="007551CD" w:rsidP="009268E2">
            <w:pPr>
              <w:jc w:val="center"/>
              <w:rPr>
                <w:sz w:val="24"/>
                <w:szCs w:val="24"/>
              </w:rPr>
            </w:pPr>
            <w:r w:rsidRPr="00991369">
              <w:rPr>
                <w:sz w:val="24"/>
                <w:szCs w:val="24"/>
              </w:rPr>
              <w:t>0.16</w:t>
            </w:r>
          </w:p>
        </w:tc>
        <w:tc>
          <w:tcPr>
            <w:tcW w:w="898" w:type="dxa"/>
            <w:tcBorders>
              <w:top w:val="nil"/>
              <w:bottom w:val="nil"/>
            </w:tcBorders>
            <w:noWrap/>
            <w:hideMark/>
          </w:tcPr>
          <w:p w14:paraId="15CBBF4A" w14:textId="77777777" w:rsidR="007551CD" w:rsidRPr="00F77500" w:rsidRDefault="007551CD" w:rsidP="009268E2">
            <w:pPr>
              <w:jc w:val="center"/>
              <w:rPr>
                <w:sz w:val="24"/>
                <w:szCs w:val="24"/>
              </w:rPr>
            </w:pPr>
            <w:r w:rsidRPr="00991369">
              <w:rPr>
                <w:sz w:val="24"/>
                <w:szCs w:val="24"/>
              </w:rPr>
              <w:t>0.12</w:t>
            </w:r>
          </w:p>
        </w:tc>
        <w:tc>
          <w:tcPr>
            <w:tcW w:w="897" w:type="dxa"/>
            <w:tcBorders>
              <w:top w:val="nil"/>
              <w:bottom w:val="nil"/>
            </w:tcBorders>
            <w:noWrap/>
            <w:hideMark/>
          </w:tcPr>
          <w:p w14:paraId="44763527" w14:textId="77777777" w:rsidR="007551CD" w:rsidRPr="00F77500" w:rsidRDefault="007551CD" w:rsidP="009268E2">
            <w:pPr>
              <w:jc w:val="center"/>
              <w:rPr>
                <w:sz w:val="24"/>
                <w:szCs w:val="24"/>
              </w:rPr>
            </w:pPr>
            <w:r w:rsidRPr="00991369">
              <w:rPr>
                <w:sz w:val="24"/>
                <w:szCs w:val="24"/>
              </w:rPr>
              <w:t>0.00</w:t>
            </w:r>
          </w:p>
        </w:tc>
        <w:tc>
          <w:tcPr>
            <w:tcW w:w="898" w:type="dxa"/>
            <w:tcBorders>
              <w:top w:val="nil"/>
              <w:bottom w:val="nil"/>
            </w:tcBorders>
            <w:noWrap/>
            <w:hideMark/>
          </w:tcPr>
          <w:p w14:paraId="05E1E6A6" w14:textId="77777777" w:rsidR="007551CD" w:rsidRPr="00F77500" w:rsidRDefault="007551CD" w:rsidP="009268E2">
            <w:pPr>
              <w:jc w:val="center"/>
              <w:rPr>
                <w:sz w:val="24"/>
                <w:szCs w:val="24"/>
              </w:rPr>
            </w:pPr>
            <w:r w:rsidRPr="00991369">
              <w:rPr>
                <w:sz w:val="24"/>
                <w:szCs w:val="24"/>
              </w:rPr>
              <w:t>0.66</w:t>
            </w:r>
          </w:p>
        </w:tc>
      </w:tr>
      <w:tr w:rsidR="007551CD" w:rsidRPr="00F77500" w14:paraId="3DA66236" w14:textId="77777777" w:rsidTr="009268E2">
        <w:trPr>
          <w:trHeight w:val="281"/>
        </w:trPr>
        <w:tc>
          <w:tcPr>
            <w:tcW w:w="1757" w:type="dxa"/>
            <w:tcBorders>
              <w:top w:val="nil"/>
              <w:bottom w:val="nil"/>
            </w:tcBorders>
          </w:tcPr>
          <w:p w14:paraId="09C0937D" w14:textId="77777777" w:rsidR="007551CD" w:rsidRPr="00F77500" w:rsidRDefault="007551CD" w:rsidP="009268E2">
            <w:pPr>
              <w:jc w:val="center"/>
              <w:rPr>
                <w:sz w:val="24"/>
                <w:szCs w:val="24"/>
              </w:rPr>
            </w:pPr>
          </w:p>
        </w:tc>
        <w:tc>
          <w:tcPr>
            <w:tcW w:w="2350" w:type="dxa"/>
            <w:tcBorders>
              <w:top w:val="nil"/>
              <w:bottom w:val="nil"/>
            </w:tcBorders>
            <w:noWrap/>
          </w:tcPr>
          <w:p w14:paraId="3BE6D92F" w14:textId="77777777" w:rsidR="007551CD" w:rsidRPr="00F77500" w:rsidRDefault="007551CD" w:rsidP="009268E2">
            <w:pPr>
              <w:jc w:val="center"/>
              <w:rPr>
                <w:sz w:val="24"/>
                <w:szCs w:val="24"/>
              </w:rPr>
            </w:pPr>
            <w:r w:rsidRPr="00991369">
              <w:rPr>
                <w:sz w:val="24"/>
                <w:szCs w:val="24"/>
              </w:rPr>
              <w:t>diff_individualism</w:t>
            </w:r>
          </w:p>
        </w:tc>
        <w:tc>
          <w:tcPr>
            <w:tcW w:w="897" w:type="dxa"/>
            <w:tcBorders>
              <w:top w:val="nil"/>
              <w:bottom w:val="nil"/>
            </w:tcBorders>
            <w:noWrap/>
          </w:tcPr>
          <w:p w14:paraId="2226B173" w14:textId="77777777" w:rsidR="007551CD" w:rsidRPr="00F77500" w:rsidRDefault="007551CD" w:rsidP="009268E2">
            <w:pPr>
              <w:jc w:val="center"/>
              <w:rPr>
                <w:sz w:val="24"/>
                <w:szCs w:val="24"/>
              </w:rPr>
            </w:pPr>
            <w:r w:rsidRPr="00991369">
              <w:rPr>
                <w:sz w:val="24"/>
                <w:szCs w:val="24"/>
              </w:rPr>
              <w:t>561</w:t>
            </w:r>
          </w:p>
        </w:tc>
        <w:tc>
          <w:tcPr>
            <w:tcW w:w="897" w:type="dxa"/>
            <w:tcBorders>
              <w:top w:val="nil"/>
              <w:bottom w:val="nil"/>
            </w:tcBorders>
            <w:noWrap/>
          </w:tcPr>
          <w:p w14:paraId="4172464B" w14:textId="77777777" w:rsidR="007551CD" w:rsidRPr="00F77500" w:rsidRDefault="007551CD" w:rsidP="009268E2">
            <w:pPr>
              <w:jc w:val="center"/>
              <w:rPr>
                <w:sz w:val="24"/>
                <w:szCs w:val="24"/>
              </w:rPr>
            </w:pPr>
            <w:r w:rsidRPr="00991369">
              <w:rPr>
                <w:sz w:val="24"/>
                <w:szCs w:val="24"/>
              </w:rPr>
              <w:t>0.29</w:t>
            </w:r>
          </w:p>
        </w:tc>
        <w:tc>
          <w:tcPr>
            <w:tcW w:w="898" w:type="dxa"/>
            <w:tcBorders>
              <w:top w:val="nil"/>
              <w:bottom w:val="nil"/>
            </w:tcBorders>
            <w:noWrap/>
          </w:tcPr>
          <w:p w14:paraId="57FF89F4" w14:textId="77777777" w:rsidR="007551CD" w:rsidRPr="00F77500" w:rsidRDefault="007551CD" w:rsidP="009268E2">
            <w:pPr>
              <w:jc w:val="center"/>
              <w:rPr>
                <w:sz w:val="24"/>
                <w:szCs w:val="24"/>
              </w:rPr>
            </w:pPr>
            <w:r w:rsidRPr="00991369">
              <w:rPr>
                <w:sz w:val="24"/>
                <w:szCs w:val="24"/>
              </w:rPr>
              <w:t>0.23</w:t>
            </w:r>
          </w:p>
        </w:tc>
        <w:tc>
          <w:tcPr>
            <w:tcW w:w="897" w:type="dxa"/>
            <w:tcBorders>
              <w:top w:val="nil"/>
              <w:bottom w:val="nil"/>
            </w:tcBorders>
            <w:noWrap/>
          </w:tcPr>
          <w:p w14:paraId="015C4643" w14:textId="77777777" w:rsidR="007551CD" w:rsidRPr="00F77500" w:rsidRDefault="007551CD" w:rsidP="009268E2">
            <w:pPr>
              <w:jc w:val="center"/>
              <w:rPr>
                <w:sz w:val="24"/>
                <w:szCs w:val="24"/>
              </w:rPr>
            </w:pPr>
            <w:r w:rsidRPr="00991369">
              <w:rPr>
                <w:sz w:val="24"/>
                <w:szCs w:val="24"/>
              </w:rPr>
              <w:t>0.00</w:t>
            </w:r>
          </w:p>
        </w:tc>
        <w:tc>
          <w:tcPr>
            <w:tcW w:w="898" w:type="dxa"/>
            <w:tcBorders>
              <w:top w:val="nil"/>
              <w:bottom w:val="nil"/>
            </w:tcBorders>
            <w:noWrap/>
          </w:tcPr>
          <w:p w14:paraId="4C002C0A" w14:textId="77777777" w:rsidR="007551CD" w:rsidRPr="00F77500" w:rsidRDefault="007551CD" w:rsidP="009268E2">
            <w:pPr>
              <w:jc w:val="center"/>
              <w:rPr>
                <w:sz w:val="24"/>
                <w:szCs w:val="24"/>
              </w:rPr>
            </w:pPr>
            <w:r w:rsidRPr="00991369">
              <w:rPr>
                <w:sz w:val="24"/>
                <w:szCs w:val="24"/>
              </w:rPr>
              <w:t>1.31</w:t>
            </w:r>
          </w:p>
        </w:tc>
      </w:tr>
      <w:tr w:rsidR="007551CD" w:rsidRPr="00F77500" w14:paraId="73E49063" w14:textId="77777777" w:rsidTr="009268E2">
        <w:trPr>
          <w:trHeight w:val="281"/>
        </w:trPr>
        <w:tc>
          <w:tcPr>
            <w:tcW w:w="1757" w:type="dxa"/>
            <w:vMerge w:val="restart"/>
            <w:tcBorders>
              <w:top w:val="nil"/>
              <w:bottom w:val="nil"/>
            </w:tcBorders>
            <w:noWrap/>
            <w:hideMark/>
          </w:tcPr>
          <w:p w14:paraId="33128A1C" w14:textId="77777777" w:rsidR="007551CD" w:rsidRPr="00F77500" w:rsidRDefault="007551CD" w:rsidP="009268E2">
            <w:pPr>
              <w:jc w:val="center"/>
              <w:rPr>
                <w:sz w:val="24"/>
                <w:szCs w:val="24"/>
              </w:rPr>
            </w:pPr>
            <w:r w:rsidRPr="00F77500">
              <w:rPr>
                <w:sz w:val="24"/>
                <w:szCs w:val="24"/>
              </w:rPr>
              <w:t>Behavior</w:t>
            </w:r>
          </w:p>
        </w:tc>
        <w:tc>
          <w:tcPr>
            <w:tcW w:w="2350" w:type="dxa"/>
            <w:tcBorders>
              <w:top w:val="nil"/>
              <w:bottom w:val="nil"/>
            </w:tcBorders>
            <w:noWrap/>
            <w:hideMark/>
          </w:tcPr>
          <w:p w14:paraId="69491B80" w14:textId="77777777" w:rsidR="007551CD" w:rsidRPr="00F77500" w:rsidRDefault="007551CD" w:rsidP="009268E2">
            <w:pPr>
              <w:jc w:val="center"/>
              <w:rPr>
                <w:sz w:val="24"/>
                <w:szCs w:val="24"/>
              </w:rPr>
            </w:pPr>
            <w:r w:rsidRPr="00F77500">
              <w:rPr>
                <w:sz w:val="24"/>
                <w:szCs w:val="24"/>
              </w:rPr>
              <w:t>diff_entrepreneurship</w:t>
            </w:r>
          </w:p>
        </w:tc>
        <w:tc>
          <w:tcPr>
            <w:tcW w:w="897" w:type="dxa"/>
            <w:tcBorders>
              <w:top w:val="nil"/>
              <w:bottom w:val="nil"/>
            </w:tcBorders>
            <w:noWrap/>
            <w:hideMark/>
          </w:tcPr>
          <w:p w14:paraId="34B0FAB5" w14:textId="77777777" w:rsidR="007551CD" w:rsidRPr="00F77500" w:rsidRDefault="007551CD" w:rsidP="009268E2">
            <w:pPr>
              <w:jc w:val="center"/>
              <w:rPr>
                <w:sz w:val="24"/>
                <w:szCs w:val="24"/>
              </w:rPr>
            </w:pPr>
            <w:r w:rsidRPr="00F77500">
              <w:rPr>
                <w:sz w:val="24"/>
                <w:szCs w:val="24"/>
              </w:rPr>
              <w:t>561</w:t>
            </w:r>
          </w:p>
        </w:tc>
        <w:tc>
          <w:tcPr>
            <w:tcW w:w="897" w:type="dxa"/>
            <w:tcBorders>
              <w:top w:val="nil"/>
              <w:bottom w:val="nil"/>
            </w:tcBorders>
            <w:noWrap/>
            <w:hideMark/>
          </w:tcPr>
          <w:p w14:paraId="048EB93D" w14:textId="77777777" w:rsidR="007551CD" w:rsidRPr="00F77500" w:rsidRDefault="007551CD" w:rsidP="009268E2">
            <w:pPr>
              <w:jc w:val="center"/>
              <w:rPr>
                <w:sz w:val="24"/>
                <w:szCs w:val="24"/>
              </w:rPr>
            </w:pPr>
            <w:r w:rsidRPr="00F77500">
              <w:rPr>
                <w:sz w:val="24"/>
                <w:szCs w:val="24"/>
              </w:rPr>
              <w:t>0.07</w:t>
            </w:r>
          </w:p>
        </w:tc>
        <w:tc>
          <w:tcPr>
            <w:tcW w:w="898" w:type="dxa"/>
            <w:tcBorders>
              <w:top w:val="nil"/>
              <w:bottom w:val="nil"/>
            </w:tcBorders>
            <w:noWrap/>
            <w:hideMark/>
          </w:tcPr>
          <w:p w14:paraId="72651793" w14:textId="77777777" w:rsidR="007551CD" w:rsidRPr="00F77500" w:rsidRDefault="007551CD" w:rsidP="009268E2">
            <w:pPr>
              <w:jc w:val="center"/>
              <w:rPr>
                <w:sz w:val="24"/>
                <w:szCs w:val="24"/>
              </w:rPr>
            </w:pPr>
            <w:r w:rsidRPr="00F77500">
              <w:rPr>
                <w:sz w:val="24"/>
                <w:szCs w:val="24"/>
              </w:rPr>
              <w:t>0.07</w:t>
            </w:r>
          </w:p>
        </w:tc>
        <w:tc>
          <w:tcPr>
            <w:tcW w:w="897" w:type="dxa"/>
            <w:tcBorders>
              <w:top w:val="nil"/>
              <w:bottom w:val="nil"/>
            </w:tcBorders>
            <w:noWrap/>
            <w:hideMark/>
          </w:tcPr>
          <w:p w14:paraId="2B464802" w14:textId="77777777" w:rsidR="007551CD" w:rsidRPr="00F77500" w:rsidRDefault="007551CD" w:rsidP="009268E2">
            <w:pPr>
              <w:jc w:val="center"/>
              <w:rPr>
                <w:sz w:val="24"/>
                <w:szCs w:val="24"/>
              </w:rPr>
            </w:pPr>
            <w:r w:rsidRPr="00F77500">
              <w:rPr>
                <w:sz w:val="24"/>
                <w:szCs w:val="24"/>
              </w:rPr>
              <w:t>0.00</w:t>
            </w:r>
          </w:p>
        </w:tc>
        <w:tc>
          <w:tcPr>
            <w:tcW w:w="898" w:type="dxa"/>
            <w:tcBorders>
              <w:top w:val="nil"/>
              <w:bottom w:val="nil"/>
            </w:tcBorders>
            <w:noWrap/>
            <w:hideMark/>
          </w:tcPr>
          <w:p w14:paraId="424533E4" w14:textId="77777777" w:rsidR="007551CD" w:rsidRPr="00F77500" w:rsidRDefault="007551CD" w:rsidP="009268E2">
            <w:pPr>
              <w:jc w:val="center"/>
              <w:rPr>
                <w:sz w:val="24"/>
                <w:szCs w:val="24"/>
              </w:rPr>
            </w:pPr>
            <w:r w:rsidRPr="00F77500">
              <w:rPr>
                <w:sz w:val="24"/>
                <w:szCs w:val="24"/>
              </w:rPr>
              <w:t>0.38</w:t>
            </w:r>
          </w:p>
        </w:tc>
      </w:tr>
      <w:tr w:rsidR="007551CD" w:rsidRPr="00F77500" w14:paraId="64033062" w14:textId="77777777" w:rsidTr="009268E2">
        <w:trPr>
          <w:trHeight w:val="281"/>
        </w:trPr>
        <w:tc>
          <w:tcPr>
            <w:tcW w:w="1757" w:type="dxa"/>
            <w:vMerge/>
            <w:tcBorders>
              <w:top w:val="nil"/>
              <w:bottom w:val="nil"/>
            </w:tcBorders>
            <w:hideMark/>
          </w:tcPr>
          <w:p w14:paraId="228408A6" w14:textId="77777777" w:rsidR="007551CD" w:rsidRPr="00F77500" w:rsidRDefault="007551CD" w:rsidP="009268E2">
            <w:pPr>
              <w:jc w:val="center"/>
              <w:rPr>
                <w:sz w:val="24"/>
                <w:szCs w:val="24"/>
              </w:rPr>
            </w:pPr>
          </w:p>
        </w:tc>
        <w:tc>
          <w:tcPr>
            <w:tcW w:w="2350" w:type="dxa"/>
            <w:tcBorders>
              <w:top w:val="nil"/>
              <w:bottom w:val="nil"/>
            </w:tcBorders>
            <w:noWrap/>
            <w:hideMark/>
          </w:tcPr>
          <w:p w14:paraId="3E4C8453" w14:textId="77777777" w:rsidR="007551CD" w:rsidRPr="00F77500" w:rsidRDefault="007551CD" w:rsidP="009268E2">
            <w:pPr>
              <w:jc w:val="center"/>
              <w:rPr>
                <w:sz w:val="24"/>
                <w:szCs w:val="24"/>
              </w:rPr>
            </w:pPr>
            <w:r w:rsidRPr="00F77500">
              <w:rPr>
                <w:sz w:val="24"/>
                <w:szCs w:val="24"/>
              </w:rPr>
              <w:t>diff_saving</w:t>
            </w:r>
            <w:r>
              <w:rPr>
                <w:sz w:val="24"/>
                <w:szCs w:val="24"/>
              </w:rPr>
              <w:t>s</w:t>
            </w:r>
            <w:r w:rsidRPr="00F77500">
              <w:rPr>
                <w:sz w:val="24"/>
                <w:szCs w:val="24"/>
              </w:rPr>
              <w:t>_rat</w:t>
            </w:r>
            <w:r>
              <w:rPr>
                <w:sz w:val="24"/>
                <w:szCs w:val="24"/>
              </w:rPr>
              <w:t>e</w:t>
            </w:r>
          </w:p>
        </w:tc>
        <w:tc>
          <w:tcPr>
            <w:tcW w:w="897" w:type="dxa"/>
            <w:tcBorders>
              <w:top w:val="nil"/>
              <w:bottom w:val="nil"/>
            </w:tcBorders>
            <w:noWrap/>
            <w:hideMark/>
          </w:tcPr>
          <w:p w14:paraId="187D2A96" w14:textId="77777777" w:rsidR="007551CD" w:rsidRPr="00F77500" w:rsidRDefault="007551CD" w:rsidP="009268E2">
            <w:pPr>
              <w:jc w:val="center"/>
              <w:rPr>
                <w:sz w:val="24"/>
                <w:szCs w:val="24"/>
              </w:rPr>
            </w:pPr>
            <w:r w:rsidRPr="00F77500">
              <w:rPr>
                <w:sz w:val="24"/>
                <w:szCs w:val="24"/>
              </w:rPr>
              <w:t>5</w:t>
            </w:r>
            <w:r>
              <w:rPr>
                <w:rFonts w:hint="eastAsia"/>
                <w:sz w:val="24"/>
                <w:szCs w:val="24"/>
              </w:rPr>
              <w:t>28</w:t>
            </w:r>
          </w:p>
        </w:tc>
        <w:tc>
          <w:tcPr>
            <w:tcW w:w="897" w:type="dxa"/>
            <w:tcBorders>
              <w:top w:val="nil"/>
              <w:bottom w:val="nil"/>
            </w:tcBorders>
            <w:noWrap/>
            <w:hideMark/>
          </w:tcPr>
          <w:p w14:paraId="14D78C72" w14:textId="77777777" w:rsidR="007551CD" w:rsidRPr="00F77500" w:rsidRDefault="007551CD" w:rsidP="009268E2">
            <w:pPr>
              <w:jc w:val="center"/>
              <w:rPr>
                <w:sz w:val="24"/>
                <w:szCs w:val="24"/>
              </w:rPr>
            </w:pPr>
            <w:r>
              <w:rPr>
                <w:rFonts w:hint="eastAsia"/>
                <w:sz w:val="24"/>
                <w:szCs w:val="24"/>
              </w:rPr>
              <w:t>0.05</w:t>
            </w:r>
          </w:p>
        </w:tc>
        <w:tc>
          <w:tcPr>
            <w:tcW w:w="898" w:type="dxa"/>
            <w:tcBorders>
              <w:top w:val="nil"/>
              <w:bottom w:val="nil"/>
            </w:tcBorders>
            <w:noWrap/>
            <w:hideMark/>
          </w:tcPr>
          <w:p w14:paraId="2C339DA0" w14:textId="77777777" w:rsidR="007551CD" w:rsidRPr="00F77500" w:rsidRDefault="007551CD" w:rsidP="009268E2">
            <w:pPr>
              <w:jc w:val="center"/>
              <w:rPr>
                <w:sz w:val="24"/>
                <w:szCs w:val="24"/>
              </w:rPr>
            </w:pPr>
            <w:r>
              <w:rPr>
                <w:rFonts w:hint="eastAsia"/>
                <w:sz w:val="24"/>
                <w:szCs w:val="24"/>
              </w:rPr>
              <w:t>0.06</w:t>
            </w:r>
          </w:p>
        </w:tc>
        <w:tc>
          <w:tcPr>
            <w:tcW w:w="897" w:type="dxa"/>
            <w:tcBorders>
              <w:top w:val="nil"/>
              <w:bottom w:val="nil"/>
            </w:tcBorders>
            <w:noWrap/>
            <w:hideMark/>
          </w:tcPr>
          <w:p w14:paraId="5332BD0B" w14:textId="77777777" w:rsidR="007551CD" w:rsidRPr="00F77500" w:rsidRDefault="007551CD" w:rsidP="009268E2">
            <w:pPr>
              <w:jc w:val="center"/>
              <w:rPr>
                <w:sz w:val="24"/>
                <w:szCs w:val="24"/>
              </w:rPr>
            </w:pPr>
            <w:r>
              <w:rPr>
                <w:sz w:val="24"/>
                <w:szCs w:val="24"/>
              </w:rPr>
              <w:t>0.00</w:t>
            </w:r>
          </w:p>
        </w:tc>
        <w:tc>
          <w:tcPr>
            <w:tcW w:w="898" w:type="dxa"/>
            <w:tcBorders>
              <w:top w:val="nil"/>
              <w:bottom w:val="nil"/>
            </w:tcBorders>
            <w:noWrap/>
            <w:hideMark/>
          </w:tcPr>
          <w:p w14:paraId="5C8B387E" w14:textId="77777777" w:rsidR="007551CD" w:rsidRPr="00F77500" w:rsidRDefault="007551CD" w:rsidP="009268E2">
            <w:pPr>
              <w:jc w:val="center"/>
              <w:rPr>
                <w:sz w:val="24"/>
                <w:szCs w:val="24"/>
              </w:rPr>
            </w:pPr>
            <w:r>
              <w:rPr>
                <w:sz w:val="24"/>
                <w:szCs w:val="24"/>
              </w:rPr>
              <w:t>0.</w:t>
            </w:r>
            <w:r>
              <w:rPr>
                <w:rFonts w:hint="eastAsia"/>
                <w:sz w:val="24"/>
                <w:szCs w:val="24"/>
              </w:rPr>
              <w:t>31</w:t>
            </w:r>
          </w:p>
        </w:tc>
      </w:tr>
      <w:tr w:rsidR="007551CD" w:rsidRPr="00991369" w14:paraId="29012F51" w14:textId="77777777" w:rsidTr="009268E2">
        <w:trPr>
          <w:trHeight w:val="281"/>
        </w:trPr>
        <w:tc>
          <w:tcPr>
            <w:tcW w:w="1757" w:type="dxa"/>
            <w:vMerge/>
            <w:tcBorders>
              <w:top w:val="nil"/>
              <w:bottom w:val="nil"/>
            </w:tcBorders>
            <w:hideMark/>
          </w:tcPr>
          <w:p w14:paraId="69640E0B" w14:textId="77777777" w:rsidR="007551CD" w:rsidRPr="00F77500" w:rsidRDefault="007551CD" w:rsidP="009268E2">
            <w:pPr>
              <w:jc w:val="center"/>
              <w:rPr>
                <w:sz w:val="24"/>
                <w:szCs w:val="24"/>
              </w:rPr>
            </w:pPr>
          </w:p>
        </w:tc>
        <w:tc>
          <w:tcPr>
            <w:tcW w:w="2350" w:type="dxa"/>
            <w:tcBorders>
              <w:top w:val="nil"/>
              <w:bottom w:val="nil"/>
            </w:tcBorders>
            <w:noWrap/>
            <w:hideMark/>
          </w:tcPr>
          <w:p w14:paraId="3E7BB229" w14:textId="77777777" w:rsidR="007551CD" w:rsidRPr="00F77500" w:rsidRDefault="007551CD" w:rsidP="009268E2">
            <w:pPr>
              <w:jc w:val="center"/>
              <w:rPr>
                <w:sz w:val="24"/>
                <w:szCs w:val="24"/>
              </w:rPr>
            </w:pPr>
            <w:r w:rsidRPr="00F77500">
              <w:rPr>
                <w:sz w:val="24"/>
                <w:szCs w:val="24"/>
              </w:rPr>
              <w:t>diff_alcohol</w:t>
            </w:r>
          </w:p>
        </w:tc>
        <w:tc>
          <w:tcPr>
            <w:tcW w:w="897" w:type="dxa"/>
            <w:tcBorders>
              <w:top w:val="nil"/>
              <w:bottom w:val="nil"/>
            </w:tcBorders>
            <w:noWrap/>
            <w:hideMark/>
          </w:tcPr>
          <w:p w14:paraId="2A6E9388" w14:textId="77777777" w:rsidR="007551CD" w:rsidRPr="00F77500" w:rsidRDefault="007551CD" w:rsidP="009268E2">
            <w:pPr>
              <w:jc w:val="center"/>
              <w:rPr>
                <w:sz w:val="24"/>
                <w:szCs w:val="24"/>
              </w:rPr>
            </w:pPr>
            <w:r w:rsidRPr="00F77500">
              <w:rPr>
                <w:sz w:val="24"/>
                <w:szCs w:val="24"/>
              </w:rPr>
              <w:t>561</w:t>
            </w:r>
          </w:p>
        </w:tc>
        <w:tc>
          <w:tcPr>
            <w:tcW w:w="897" w:type="dxa"/>
            <w:tcBorders>
              <w:top w:val="nil"/>
              <w:bottom w:val="nil"/>
            </w:tcBorders>
            <w:noWrap/>
            <w:hideMark/>
          </w:tcPr>
          <w:p w14:paraId="6F1E8A91" w14:textId="77777777" w:rsidR="007551CD" w:rsidRPr="00F77500" w:rsidRDefault="007551CD" w:rsidP="009268E2">
            <w:pPr>
              <w:jc w:val="center"/>
              <w:rPr>
                <w:sz w:val="24"/>
                <w:szCs w:val="24"/>
              </w:rPr>
            </w:pPr>
            <w:r w:rsidRPr="00F77500">
              <w:rPr>
                <w:sz w:val="24"/>
                <w:szCs w:val="24"/>
              </w:rPr>
              <w:t>0.10</w:t>
            </w:r>
          </w:p>
        </w:tc>
        <w:tc>
          <w:tcPr>
            <w:tcW w:w="898" w:type="dxa"/>
            <w:tcBorders>
              <w:top w:val="nil"/>
              <w:bottom w:val="nil"/>
            </w:tcBorders>
            <w:noWrap/>
            <w:hideMark/>
          </w:tcPr>
          <w:p w14:paraId="01B6C56E" w14:textId="77777777" w:rsidR="007551CD" w:rsidRPr="00F77500" w:rsidRDefault="007551CD" w:rsidP="009268E2">
            <w:pPr>
              <w:jc w:val="center"/>
              <w:rPr>
                <w:sz w:val="24"/>
                <w:szCs w:val="24"/>
              </w:rPr>
            </w:pPr>
            <w:r w:rsidRPr="00F77500">
              <w:rPr>
                <w:sz w:val="24"/>
                <w:szCs w:val="24"/>
              </w:rPr>
              <w:t>0.08</w:t>
            </w:r>
          </w:p>
        </w:tc>
        <w:tc>
          <w:tcPr>
            <w:tcW w:w="897" w:type="dxa"/>
            <w:tcBorders>
              <w:top w:val="nil"/>
              <w:bottom w:val="nil"/>
            </w:tcBorders>
            <w:noWrap/>
            <w:hideMark/>
          </w:tcPr>
          <w:p w14:paraId="5BC0BE0A" w14:textId="77777777" w:rsidR="007551CD" w:rsidRPr="00F77500" w:rsidRDefault="007551CD" w:rsidP="009268E2">
            <w:pPr>
              <w:jc w:val="center"/>
              <w:rPr>
                <w:sz w:val="24"/>
                <w:szCs w:val="24"/>
              </w:rPr>
            </w:pPr>
            <w:r w:rsidRPr="00F77500">
              <w:rPr>
                <w:sz w:val="24"/>
                <w:szCs w:val="24"/>
              </w:rPr>
              <w:t>0.00</w:t>
            </w:r>
          </w:p>
        </w:tc>
        <w:tc>
          <w:tcPr>
            <w:tcW w:w="898" w:type="dxa"/>
            <w:tcBorders>
              <w:top w:val="nil"/>
              <w:bottom w:val="nil"/>
            </w:tcBorders>
            <w:noWrap/>
            <w:hideMark/>
          </w:tcPr>
          <w:p w14:paraId="0C475E81" w14:textId="77777777" w:rsidR="007551CD" w:rsidRPr="00F77500" w:rsidRDefault="007551CD" w:rsidP="009268E2">
            <w:pPr>
              <w:jc w:val="center"/>
              <w:rPr>
                <w:sz w:val="24"/>
                <w:szCs w:val="24"/>
              </w:rPr>
            </w:pPr>
            <w:r w:rsidRPr="00F77500">
              <w:rPr>
                <w:sz w:val="24"/>
                <w:szCs w:val="24"/>
              </w:rPr>
              <w:t>0.41</w:t>
            </w:r>
          </w:p>
        </w:tc>
      </w:tr>
      <w:tr w:rsidR="007551CD" w:rsidRPr="00991369" w14:paraId="18DEBC41" w14:textId="77777777" w:rsidTr="009268E2">
        <w:trPr>
          <w:trHeight w:val="281"/>
        </w:trPr>
        <w:tc>
          <w:tcPr>
            <w:tcW w:w="1757" w:type="dxa"/>
            <w:vMerge/>
            <w:tcBorders>
              <w:top w:val="nil"/>
              <w:bottom w:val="nil"/>
            </w:tcBorders>
            <w:hideMark/>
          </w:tcPr>
          <w:p w14:paraId="2D80EF99" w14:textId="77777777" w:rsidR="007551CD" w:rsidRPr="00F77500" w:rsidRDefault="007551CD" w:rsidP="009268E2">
            <w:pPr>
              <w:jc w:val="center"/>
              <w:rPr>
                <w:sz w:val="24"/>
                <w:szCs w:val="24"/>
              </w:rPr>
            </w:pPr>
          </w:p>
        </w:tc>
        <w:tc>
          <w:tcPr>
            <w:tcW w:w="2350" w:type="dxa"/>
            <w:tcBorders>
              <w:top w:val="nil"/>
              <w:bottom w:val="nil"/>
            </w:tcBorders>
            <w:noWrap/>
            <w:hideMark/>
          </w:tcPr>
          <w:p w14:paraId="46748AC3" w14:textId="77777777" w:rsidR="007551CD" w:rsidRPr="00F77500" w:rsidRDefault="007551CD" w:rsidP="009268E2">
            <w:pPr>
              <w:jc w:val="center"/>
              <w:rPr>
                <w:sz w:val="24"/>
                <w:szCs w:val="24"/>
              </w:rPr>
            </w:pPr>
            <w:r w:rsidRPr="00F77500">
              <w:rPr>
                <w:sz w:val="24"/>
                <w:szCs w:val="24"/>
              </w:rPr>
              <w:t>diff_neighborhood</w:t>
            </w:r>
          </w:p>
        </w:tc>
        <w:tc>
          <w:tcPr>
            <w:tcW w:w="897" w:type="dxa"/>
            <w:tcBorders>
              <w:top w:val="nil"/>
              <w:bottom w:val="nil"/>
            </w:tcBorders>
            <w:noWrap/>
            <w:hideMark/>
          </w:tcPr>
          <w:p w14:paraId="7FFC2DEF" w14:textId="77777777" w:rsidR="007551CD" w:rsidRPr="00F77500" w:rsidRDefault="007551CD" w:rsidP="009268E2">
            <w:pPr>
              <w:jc w:val="center"/>
              <w:rPr>
                <w:sz w:val="24"/>
                <w:szCs w:val="24"/>
              </w:rPr>
            </w:pPr>
            <w:r w:rsidRPr="00991369">
              <w:rPr>
                <w:sz w:val="24"/>
                <w:szCs w:val="24"/>
              </w:rPr>
              <w:t>561</w:t>
            </w:r>
          </w:p>
        </w:tc>
        <w:tc>
          <w:tcPr>
            <w:tcW w:w="897" w:type="dxa"/>
            <w:tcBorders>
              <w:top w:val="nil"/>
              <w:bottom w:val="nil"/>
            </w:tcBorders>
            <w:noWrap/>
            <w:hideMark/>
          </w:tcPr>
          <w:p w14:paraId="087B1487" w14:textId="77777777" w:rsidR="007551CD" w:rsidRPr="00F77500" w:rsidRDefault="007551CD" w:rsidP="009268E2">
            <w:pPr>
              <w:jc w:val="center"/>
              <w:rPr>
                <w:sz w:val="24"/>
                <w:szCs w:val="24"/>
              </w:rPr>
            </w:pPr>
            <w:r w:rsidRPr="00991369">
              <w:rPr>
                <w:sz w:val="24"/>
                <w:szCs w:val="24"/>
              </w:rPr>
              <w:t>0.20</w:t>
            </w:r>
          </w:p>
        </w:tc>
        <w:tc>
          <w:tcPr>
            <w:tcW w:w="898" w:type="dxa"/>
            <w:tcBorders>
              <w:top w:val="nil"/>
              <w:bottom w:val="nil"/>
            </w:tcBorders>
            <w:noWrap/>
            <w:hideMark/>
          </w:tcPr>
          <w:p w14:paraId="74CF2554" w14:textId="77777777" w:rsidR="007551CD" w:rsidRPr="00F77500" w:rsidRDefault="007551CD" w:rsidP="009268E2">
            <w:pPr>
              <w:jc w:val="center"/>
              <w:rPr>
                <w:sz w:val="24"/>
                <w:szCs w:val="24"/>
              </w:rPr>
            </w:pPr>
            <w:r w:rsidRPr="00991369">
              <w:rPr>
                <w:sz w:val="24"/>
                <w:szCs w:val="24"/>
              </w:rPr>
              <w:t>0.15</w:t>
            </w:r>
          </w:p>
        </w:tc>
        <w:tc>
          <w:tcPr>
            <w:tcW w:w="897" w:type="dxa"/>
            <w:tcBorders>
              <w:top w:val="nil"/>
              <w:bottom w:val="nil"/>
            </w:tcBorders>
            <w:noWrap/>
            <w:hideMark/>
          </w:tcPr>
          <w:p w14:paraId="49D800C0" w14:textId="77777777" w:rsidR="007551CD" w:rsidRPr="00F77500" w:rsidRDefault="007551CD" w:rsidP="009268E2">
            <w:pPr>
              <w:jc w:val="center"/>
              <w:rPr>
                <w:sz w:val="24"/>
                <w:szCs w:val="24"/>
              </w:rPr>
            </w:pPr>
            <w:r w:rsidRPr="00991369">
              <w:rPr>
                <w:sz w:val="24"/>
                <w:szCs w:val="24"/>
              </w:rPr>
              <w:t>0.00</w:t>
            </w:r>
          </w:p>
        </w:tc>
        <w:tc>
          <w:tcPr>
            <w:tcW w:w="898" w:type="dxa"/>
            <w:tcBorders>
              <w:top w:val="nil"/>
              <w:bottom w:val="nil"/>
            </w:tcBorders>
            <w:noWrap/>
            <w:hideMark/>
          </w:tcPr>
          <w:p w14:paraId="7EA19BB0" w14:textId="77777777" w:rsidR="007551CD" w:rsidRPr="00F77500" w:rsidRDefault="007551CD" w:rsidP="009268E2">
            <w:pPr>
              <w:jc w:val="center"/>
              <w:rPr>
                <w:sz w:val="24"/>
                <w:szCs w:val="24"/>
              </w:rPr>
            </w:pPr>
            <w:r w:rsidRPr="00991369">
              <w:rPr>
                <w:sz w:val="24"/>
                <w:szCs w:val="24"/>
              </w:rPr>
              <w:t>0.77</w:t>
            </w:r>
          </w:p>
        </w:tc>
      </w:tr>
      <w:tr w:rsidR="007551CD" w:rsidRPr="00F77500" w14:paraId="6148246C" w14:textId="77777777" w:rsidTr="009268E2">
        <w:trPr>
          <w:trHeight w:val="281"/>
        </w:trPr>
        <w:tc>
          <w:tcPr>
            <w:tcW w:w="1757" w:type="dxa"/>
            <w:vMerge/>
            <w:tcBorders>
              <w:top w:val="nil"/>
              <w:bottom w:val="single" w:sz="8" w:space="0" w:color="auto"/>
            </w:tcBorders>
            <w:hideMark/>
          </w:tcPr>
          <w:p w14:paraId="33E8D345" w14:textId="77777777" w:rsidR="007551CD" w:rsidRPr="00F77500" w:rsidRDefault="007551CD" w:rsidP="009268E2">
            <w:pPr>
              <w:jc w:val="center"/>
              <w:rPr>
                <w:sz w:val="24"/>
                <w:szCs w:val="24"/>
              </w:rPr>
            </w:pPr>
          </w:p>
        </w:tc>
        <w:tc>
          <w:tcPr>
            <w:tcW w:w="2350" w:type="dxa"/>
            <w:tcBorders>
              <w:top w:val="nil"/>
              <w:bottom w:val="single" w:sz="8" w:space="0" w:color="auto"/>
            </w:tcBorders>
            <w:noWrap/>
            <w:hideMark/>
          </w:tcPr>
          <w:p w14:paraId="05FDC6C0" w14:textId="77777777" w:rsidR="007551CD" w:rsidRPr="00F77500" w:rsidRDefault="007551CD" w:rsidP="009268E2">
            <w:pPr>
              <w:jc w:val="center"/>
              <w:rPr>
                <w:sz w:val="24"/>
                <w:szCs w:val="24"/>
              </w:rPr>
            </w:pPr>
            <w:r w:rsidRPr="00F77500">
              <w:rPr>
                <w:sz w:val="24"/>
                <w:szCs w:val="24"/>
              </w:rPr>
              <w:t>diff_donation</w:t>
            </w:r>
          </w:p>
        </w:tc>
        <w:tc>
          <w:tcPr>
            <w:tcW w:w="897" w:type="dxa"/>
            <w:tcBorders>
              <w:top w:val="nil"/>
              <w:bottom w:val="single" w:sz="8" w:space="0" w:color="auto"/>
            </w:tcBorders>
            <w:noWrap/>
            <w:hideMark/>
          </w:tcPr>
          <w:p w14:paraId="73BE6E91" w14:textId="77777777" w:rsidR="007551CD" w:rsidRPr="00F77500" w:rsidRDefault="007551CD" w:rsidP="009268E2">
            <w:pPr>
              <w:jc w:val="center"/>
              <w:rPr>
                <w:sz w:val="24"/>
                <w:szCs w:val="24"/>
              </w:rPr>
            </w:pPr>
            <w:r w:rsidRPr="00F77500">
              <w:rPr>
                <w:sz w:val="24"/>
                <w:szCs w:val="24"/>
              </w:rPr>
              <w:t>561</w:t>
            </w:r>
          </w:p>
        </w:tc>
        <w:tc>
          <w:tcPr>
            <w:tcW w:w="897" w:type="dxa"/>
            <w:tcBorders>
              <w:top w:val="nil"/>
              <w:bottom w:val="single" w:sz="8" w:space="0" w:color="auto"/>
            </w:tcBorders>
            <w:noWrap/>
            <w:hideMark/>
          </w:tcPr>
          <w:p w14:paraId="6BA4A111" w14:textId="77777777" w:rsidR="007551CD" w:rsidRPr="00F77500" w:rsidRDefault="007551CD" w:rsidP="009268E2">
            <w:pPr>
              <w:jc w:val="center"/>
              <w:rPr>
                <w:sz w:val="24"/>
                <w:szCs w:val="24"/>
              </w:rPr>
            </w:pPr>
            <w:r w:rsidRPr="00F77500">
              <w:rPr>
                <w:sz w:val="24"/>
                <w:szCs w:val="24"/>
              </w:rPr>
              <w:t>0.18</w:t>
            </w:r>
          </w:p>
        </w:tc>
        <w:tc>
          <w:tcPr>
            <w:tcW w:w="898" w:type="dxa"/>
            <w:tcBorders>
              <w:top w:val="nil"/>
              <w:bottom w:val="single" w:sz="8" w:space="0" w:color="auto"/>
            </w:tcBorders>
            <w:noWrap/>
            <w:hideMark/>
          </w:tcPr>
          <w:p w14:paraId="25C3F4B3" w14:textId="77777777" w:rsidR="007551CD" w:rsidRPr="00F77500" w:rsidRDefault="007551CD" w:rsidP="009268E2">
            <w:pPr>
              <w:jc w:val="center"/>
              <w:rPr>
                <w:sz w:val="24"/>
                <w:szCs w:val="24"/>
              </w:rPr>
            </w:pPr>
            <w:r w:rsidRPr="00F77500">
              <w:rPr>
                <w:sz w:val="24"/>
                <w:szCs w:val="24"/>
              </w:rPr>
              <w:t>0.13</w:t>
            </w:r>
          </w:p>
        </w:tc>
        <w:tc>
          <w:tcPr>
            <w:tcW w:w="897" w:type="dxa"/>
            <w:tcBorders>
              <w:top w:val="nil"/>
              <w:bottom w:val="single" w:sz="8" w:space="0" w:color="auto"/>
            </w:tcBorders>
            <w:noWrap/>
            <w:hideMark/>
          </w:tcPr>
          <w:p w14:paraId="698F43AD" w14:textId="77777777" w:rsidR="007551CD" w:rsidRPr="00F77500" w:rsidRDefault="007551CD" w:rsidP="009268E2">
            <w:pPr>
              <w:jc w:val="center"/>
              <w:rPr>
                <w:sz w:val="24"/>
                <w:szCs w:val="24"/>
              </w:rPr>
            </w:pPr>
            <w:r w:rsidRPr="00F77500">
              <w:rPr>
                <w:sz w:val="24"/>
                <w:szCs w:val="24"/>
              </w:rPr>
              <w:t>0.00</w:t>
            </w:r>
          </w:p>
        </w:tc>
        <w:tc>
          <w:tcPr>
            <w:tcW w:w="898" w:type="dxa"/>
            <w:tcBorders>
              <w:top w:val="nil"/>
              <w:bottom w:val="single" w:sz="8" w:space="0" w:color="auto"/>
            </w:tcBorders>
            <w:noWrap/>
            <w:hideMark/>
          </w:tcPr>
          <w:p w14:paraId="38243D15" w14:textId="77777777" w:rsidR="007551CD" w:rsidRPr="00F77500" w:rsidRDefault="007551CD" w:rsidP="009268E2">
            <w:pPr>
              <w:jc w:val="center"/>
              <w:rPr>
                <w:sz w:val="24"/>
                <w:szCs w:val="24"/>
              </w:rPr>
            </w:pPr>
            <w:r w:rsidRPr="00F77500">
              <w:rPr>
                <w:sz w:val="24"/>
                <w:szCs w:val="24"/>
              </w:rPr>
              <w:t>0.66</w:t>
            </w:r>
          </w:p>
        </w:tc>
      </w:tr>
    </w:tbl>
    <w:p w14:paraId="27AA1C40" w14:textId="77777777" w:rsidR="007551CD" w:rsidRDefault="007551CD" w:rsidP="007551CD">
      <w:pPr>
        <w:rPr>
          <w:sz w:val="24"/>
          <w:szCs w:val="24"/>
        </w:rPr>
      </w:pPr>
      <w:r w:rsidRPr="00F77500">
        <w:rPr>
          <w:sz w:val="24"/>
          <w:szCs w:val="24"/>
        </w:rPr>
        <w:t>Notes: Refer to the text for variable definition</w:t>
      </w:r>
      <w:r>
        <w:rPr>
          <w:sz w:val="24"/>
          <w:szCs w:val="24"/>
        </w:rPr>
        <w:br w:type="page"/>
      </w:r>
    </w:p>
    <w:p w14:paraId="440A94FF" w14:textId="77777777" w:rsidR="007551CD" w:rsidRDefault="007551CD" w:rsidP="007551CD">
      <w:pPr>
        <w:rPr>
          <w:sz w:val="24"/>
          <w:szCs w:val="24"/>
        </w:rPr>
        <w:sectPr w:rsidR="007551CD">
          <w:pgSz w:w="11906" w:h="16838"/>
          <w:pgMar w:top="1440" w:right="1800" w:bottom="1440" w:left="1800" w:header="851" w:footer="992" w:gutter="0"/>
          <w:cols w:space="425"/>
          <w:docGrid w:type="lines" w:linePitch="312"/>
        </w:sectPr>
      </w:pPr>
    </w:p>
    <w:p w14:paraId="6502DAFE" w14:textId="77777777" w:rsidR="007551CD" w:rsidRPr="00F77500" w:rsidRDefault="007551CD" w:rsidP="007551CD">
      <w:pPr>
        <w:widowControl/>
        <w:jc w:val="center"/>
        <w:rPr>
          <w:sz w:val="24"/>
          <w:szCs w:val="24"/>
        </w:rPr>
      </w:pPr>
      <w:r w:rsidRPr="00F77500">
        <w:rPr>
          <w:sz w:val="24"/>
          <w:szCs w:val="24"/>
        </w:rPr>
        <w:lastRenderedPageBreak/>
        <w:t xml:space="preserve">Table </w:t>
      </w:r>
      <w:r>
        <w:rPr>
          <w:sz w:val="24"/>
          <w:szCs w:val="24"/>
        </w:rPr>
        <w:t>3</w:t>
      </w:r>
      <w:r w:rsidRPr="00F77500">
        <w:rPr>
          <w:sz w:val="24"/>
          <w:szCs w:val="24"/>
        </w:rPr>
        <w:t>. The effect of genetic distance on economic preference difference</w:t>
      </w:r>
    </w:p>
    <w:tbl>
      <w:tblPr>
        <w:tblStyle w:val="a8"/>
        <w:tblW w:w="11589" w:type="dxa"/>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08"/>
        <w:gridCol w:w="1546"/>
        <w:gridCol w:w="1547"/>
        <w:gridCol w:w="1547"/>
        <w:gridCol w:w="1547"/>
        <w:gridCol w:w="1547"/>
        <w:gridCol w:w="1547"/>
      </w:tblGrid>
      <w:tr w:rsidR="007551CD" w:rsidRPr="00F77500" w14:paraId="4AB3CDB5" w14:textId="77777777" w:rsidTr="009268E2">
        <w:trPr>
          <w:trHeight w:val="303"/>
          <w:jc w:val="center"/>
        </w:trPr>
        <w:tc>
          <w:tcPr>
            <w:tcW w:w="2308" w:type="dxa"/>
            <w:tcBorders>
              <w:bottom w:val="nil"/>
            </w:tcBorders>
            <w:noWrap/>
            <w:hideMark/>
          </w:tcPr>
          <w:p w14:paraId="399832BE" w14:textId="77777777" w:rsidR="007551CD" w:rsidRPr="00F77500" w:rsidRDefault="007551CD" w:rsidP="009268E2">
            <w:pPr>
              <w:spacing w:line="240" w:lineRule="exact"/>
              <w:rPr>
                <w:sz w:val="24"/>
                <w:szCs w:val="24"/>
              </w:rPr>
            </w:pPr>
          </w:p>
        </w:tc>
        <w:tc>
          <w:tcPr>
            <w:tcW w:w="1546" w:type="dxa"/>
            <w:tcBorders>
              <w:top w:val="single" w:sz="8" w:space="0" w:color="auto"/>
              <w:bottom w:val="single" w:sz="4" w:space="0" w:color="auto"/>
            </w:tcBorders>
            <w:noWrap/>
            <w:hideMark/>
          </w:tcPr>
          <w:p w14:paraId="1EDF6F27" w14:textId="77777777" w:rsidR="007551CD" w:rsidRPr="00F77500" w:rsidRDefault="007551CD" w:rsidP="009268E2">
            <w:pPr>
              <w:jc w:val="center"/>
              <w:rPr>
                <w:sz w:val="24"/>
                <w:szCs w:val="24"/>
              </w:rPr>
            </w:pPr>
            <w:r w:rsidRPr="00F77500">
              <w:rPr>
                <w:sz w:val="24"/>
                <w:szCs w:val="24"/>
              </w:rPr>
              <w:t>(1)</w:t>
            </w:r>
          </w:p>
        </w:tc>
        <w:tc>
          <w:tcPr>
            <w:tcW w:w="1547" w:type="dxa"/>
            <w:tcBorders>
              <w:top w:val="single" w:sz="8" w:space="0" w:color="auto"/>
              <w:bottom w:val="single" w:sz="4" w:space="0" w:color="auto"/>
            </w:tcBorders>
            <w:noWrap/>
            <w:hideMark/>
          </w:tcPr>
          <w:p w14:paraId="7CB7F39F" w14:textId="77777777" w:rsidR="007551CD" w:rsidRPr="00F77500" w:rsidRDefault="007551CD" w:rsidP="009268E2">
            <w:pPr>
              <w:jc w:val="center"/>
              <w:rPr>
                <w:sz w:val="24"/>
                <w:szCs w:val="24"/>
              </w:rPr>
            </w:pPr>
            <w:r w:rsidRPr="00F77500">
              <w:rPr>
                <w:sz w:val="24"/>
                <w:szCs w:val="24"/>
              </w:rPr>
              <w:t>(2)</w:t>
            </w:r>
          </w:p>
        </w:tc>
        <w:tc>
          <w:tcPr>
            <w:tcW w:w="1547" w:type="dxa"/>
            <w:tcBorders>
              <w:top w:val="single" w:sz="8" w:space="0" w:color="auto"/>
              <w:bottom w:val="single" w:sz="4" w:space="0" w:color="auto"/>
            </w:tcBorders>
            <w:noWrap/>
            <w:hideMark/>
          </w:tcPr>
          <w:p w14:paraId="380A0D67" w14:textId="77777777" w:rsidR="007551CD" w:rsidRPr="00F77500" w:rsidRDefault="007551CD" w:rsidP="009268E2">
            <w:pPr>
              <w:jc w:val="center"/>
              <w:rPr>
                <w:sz w:val="24"/>
                <w:szCs w:val="24"/>
              </w:rPr>
            </w:pPr>
            <w:r w:rsidRPr="00F77500">
              <w:rPr>
                <w:sz w:val="24"/>
                <w:szCs w:val="24"/>
              </w:rPr>
              <w:t>(</w:t>
            </w:r>
            <w:r>
              <w:rPr>
                <w:sz w:val="24"/>
                <w:szCs w:val="24"/>
              </w:rPr>
              <w:t>3</w:t>
            </w:r>
            <w:r w:rsidRPr="00F77500">
              <w:rPr>
                <w:sz w:val="24"/>
                <w:szCs w:val="24"/>
              </w:rPr>
              <w:t>)</w:t>
            </w:r>
          </w:p>
        </w:tc>
        <w:tc>
          <w:tcPr>
            <w:tcW w:w="1547" w:type="dxa"/>
            <w:tcBorders>
              <w:top w:val="single" w:sz="8" w:space="0" w:color="auto"/>
              <w:bottom w:val="single" w:sz="4" w:space="0" w:color="auto"/>
            </w:tcBorders>
            <w:noWrap/>
            <w:hideMark/>
          </w:tcPr>
          <w:p w14:paraId="74B0FEF5" w14:textId="77777777" w:rsidR="007551CD" w:rsidRPr="00F77500" w:rsidRDefault="007551CD" w:rsidP="009268E2">
            <w:pPr>
              <w:jc w:val="center"/>
              <w:rPr>
                <w:sz w:val="24"/>
                <w:szCs w:val="24"/>
              </w:rPr>
            </w:pPr>
            <w:r w:rsidRPr="00F77500">
              <w:rPr>
                <w:sz w:val="24"/>
                <w:szCs w:val="24"/>
              </w:rPr>
              <w:t>(</w:t>
            </w:r>
            <w:r>
              <w:rPr>
                <w:sz w:val="24"/>
                <w:szCs w:val="24"/>
              </w:rPr>
              <w:t>4</w:t>
            </w:r>
            <w:r w:rsidRPr="00F77500">
              <w:rPr>
                <w:sz w:val="24"/>
                <w:szCs w:val="24"/>
              </w:rPr>
              <w:t>)</w:t>
            </w:r>
          </w:p>
        </w:tc>
        <w:tc>
          <w:tcPr>
            <w:tcW w:w="1547" w:type="dxa"/>
            <w:tcBorders>
              <w:top w:val="single" w:sz="8" w:space="0" w:color="auto"/>
              <w:bottom w:val="single" w:sz="4" w:space="0" w:color="auto"/>
            </w:tcBorders>
            <w:noWrap/>
            <w:hideMark/>
          </w:tcPr>
          <w:p w14:paraId="4531F557" w14:textId="77777777" w:rsidR="007551CD" w:rsidRPr="00F77500" w:rsidRDefault="007551CD" w:rsidP="009268E2">
            <w:pPr>
              <w:jc w:val="center"/>
              <w:rPr>
                <w:sz w:val="24"/>
                <w:szCs w:val="24"/>
              </w:rPr>
            </w:pPr>
            <w:r w:rsidRPr="00F77500">
              <w:rPr>
                <w:sz w:val="24"/>
                <w:szCs w:val="24"/>
              </w:rPr>
              <w:t>(</w:t>
            </w:r>
            <w:r>
              <w:rPr>
                <w:sz w:val="24"/>
                <w:szCs w:val="24"/>
              </w:rPr>
              <w:t>5</w:t>
            </w:r>
            <w:r w:rsidRPr="00F77500">
              <w:rPr>
                <w:sz w:val="24"/>
                <w:szCs w:val="24"/>
              </w:rPr>
              <w:t>)</w:t>
            </w:r>
          </w:p>
        </w:tc>
        <w:tc>
          <w:tcPr>
            <w:tcW w:w="1547" w:type="dxa"/>
            <w:tcBorders>
              <w:top w:val="single" w:sz="8" w:space="0" w:color="auto"/>
              <w:bottom w:val="single" w:sz="4" w:space="0" w:color="auto"/>
            </w:tcBorders>
          </w:tcPr>
          <w:p w14:paraId="289DD9A8" w14:textId="77777777" w:rsidR="007551CD" w:rsidRPr="00F77500" w:rsidRDefault="007551CD" w:rsidP="009268E2">
            <w:pPr>
              <w:jc w:val="center"/>
              <w:rPr>
                <w:sz w:val="24"/>
                <w:szCs w:val="24"/>
              </w:rPr>
            </w:pPr>
            <w:r>
              <w:rPr>
                <w:rFonts w:hint="eastAsia"/>
                <w:sz w:val="24"/>
                <w:szCs w:val="24"/>
              </w:rPr>
              <w:t>(</w:t>
            </w:r>
            <w:r>
              <w:rPr>
                <w:sz w:val="24"/>
                <w:szCs w:val="24"/>
              </w:rPr>
              <w:t>6)</w:t>
            </w:r>
          </w:p>
        </w:tc>
      </w:tr>
      <w:tr w:rsidR="007551CD" w:rsidRPr="00F77500" w14:paraId="3E9C7024" w14:textId="77777777" w:rsidTr="009268E2">
        <w:trPr>
          <w:trHeight w:val="303"/>
          <w:jc w:val="center"/>
        </w:trPr>
        <w:tc>
          <w:tcPr>
            <w:tcW w:w="2308" w:type="dxa"/>
            <w:tcBorders>
              <w:top w:val="nil"/>
              <w:bottom w:val="single" w:sz="4" w:space="0" w:color="auto"/>
            </w:tcBorders>
            <w:noWrap/>
            <w:hideMark/>
          </w:tcPr>
          <w:p w14:paraId="6EE78420" w14:textId="77777777" w:rsidR="007551CD" w:rsidRPr="00F77500" w:rsidRDefault="007551CD" w:rsidP="009268E2">
            <w:pPr>
              <w:spacing w:line="240" w:lineRule="exact"/>
              <w:rPr>
                <w:sz w:val="24"/>
                <w:szCs w:val="24"/>
              </w:rPr>
            </w:pPr>
            <w:r w:rsidRPr="00F77500">
              <w:rPr>
                <w:sz w:val="24"/>
                <w:szCs w:val="24"/>
              </w:rPr>
              <w:t>Variables</w:t>
            </w:r>
          </w:p>
        </w:tc>
        <w:tc>
          <w:tcPr>
            <w:tcW w:w="1546" w:type="dxa"/>
            <w:tcBorders>
              <w:top w:val="single" w:sz="4" w:space="0" w:color="auto"/>
              <w:bottom w:val="single" w:sz="4" w:space="0" w:color="auto"/>
            </w:tcBorders>
            <w:hideMark/>
          </w:tcPr>
          <w:p w14:paraId="42C4A4A1" w14:textId="77777777" w:rsidR="007551CD" w:rsidRPr="00F77500" w:rsidRDefault="007551CD" w:rsidP="009268E2">
            <w:pPr>
              <w:jc w:val="center"/>
              <w:rPr>
                <w:sz w:val="24"/>
                <w:szCs w:val="24"/>
              </w:rPr>
            </w:pPr>
            <w:r>
              <w:rPr>
                <w:sz w:val="24"/>
                <w:szCs w:val="24"/>
              </w:rPr>
              <w:t>diff_</w:t>
            </w:r>
            <w:r w:rsidRPr="00F77500">
              <w:rPr>
                <w:sz w:val="24"/>
                <w:szCs w:val="24"/>
              </w:rPr>
              <w:t>risk</w:t>
            </w:r>
            <w:r>
              <w:rPr>
                <w:sz w:val="24"/>
                <w:szCs w:val="24"/>
              </w:rPr>
              <w:t>1</w:t>
            </w:r>
          </w:p>
        </w:tc>
        <w:tc>
          <w:tcPr>
            <w:tcW w:w="1547" w:type="dxa"/>
            <w:tcBorders>
              <w:top w:val="single" w:sz="4" w:space="0" w:color="auto"/>
              <w:bottom w:val="single" w:sz="4" w:space="0" w:color="auto"/>
            </w:tcBorders>
            <w:hideMark/>
          </w:tcPr>
          <w:p w14:paraId="0CEC88A3" w14:textId="77777777" w:rsidR="007551CD" w:rsidRPr="00F77500" w:rsidRDefault="007551CD" w:rsidP="009268E2">
            <w:pPr>
              <w:jc w:val="center"/>
              <w:rPr>
                <w:sz w:val="24"/>
                <w:szCs w:val="24"/>
              </w:rPr>
            </w:pPr>
            <w:r w:rsidRPr="00F77500">
              <w:rPr>
                <w:sz w:val="24"/>
                <w:szCs w:val="24"/>
              </w:rPr>
              <w:t>diff_risk</w:t>
            </w:r>
            <w:r>
              <w:rPr>
                <w:sz w:val="24"/>
                <w:szCs w:val="24"/>
              </w:rPr>
              <w:t>2</w:t>
            </w:r>
          </w:p>
        </w:tc>
        <w:tc>
          <w:tcPr>
            <w:tcW w:w="1547" w:type="dxa"/>
            <w:tcBorders>
              <w:top w:val="single" w:sz="4" w:space="0" w:color="auto"/>
              <w:bottom w:val="single" w:sz="4" w:space="0" w:color="auto"/>
            </w:tcBorders>
            <w:hideMark/>
          </w:tcPr>
          <w:p w14:paraId="69428804" w14:textId="77777777" w:rsidR="007551CD" w:rsidRPr="00F77500" w:rsidRDefault="007551CD" w:rsidP="009268E2">
            <w:pPr>
              <w:jc w:val="center"/>
              <w:rPr>
                <w:sz w:val="24"/>
                <w:szCs w:val="24"/>
              </w:rPr>
            </w:pPr>
            <w:r w:rsidRPr="00F77500">
              <w:rPr>
                <w:sz w:val="24"/>
                <w:szCs w:val="24"/>
              </w:rPr>
              <w:t>diff_time</w:t>
            </w:r>
          </w:p>
        </w:tc>
        <w:tc>
          <w:tcPr>
            <w:tcW w:w="1547" w:type="dxa"/>
            <w:tcBorders>
              <w:top w:val="single" w:sz="4" w:space="0" w:color="auto"/>
              <w:bottom w:val="single" w:sz="4" w:space="0" w:color="auto"/>
            </w:tcBorders>
            <w:hideMark/>
          </w:tcPr>
          <w:p w14:paraId="3868E123" w14:textId="77777777" w:rsidR="007551CD" w:rsidRPr="00F77500" w:rsidRDefault="007551CD" w:rsidP="009268E2">
            <w:pPr>
              <w:jc w:val="center"/>
              <w:rPr>
                <w:sz w:val="24"/>
                <w:szCs w:val="24"/>
              </w:rPr>
            </w:pPr>
            <w:r w:rsidRPr="00F77500">
              <w:rPr>
                <w:sz w:val="24"/>
                <w:szCs w:val="24"/>
              </w:rPr>
              <w:t>diff_trust</w:t>
            </w:r>
          </w:p>
        </w:tc>
        <w:tc>
          <w:tcPr>
            <w:tcW w:w="1547" w:type="dxa"/>
            <w:tcBorders>
              <w:top w:val="single" w:sz="4" w:space="0" w:color="auto"/>
              <w:bottom w:val="single" w:sz="4" w:space="0" w:color="auto"/>
            </w:tcBorders>
            <w:hideMark/>
          </w:tcPr>
          <w:p w14:paraId="2A91D3D5" w14:textId="77777777" w:rsidR="007551CD" w:rsidRPr="00F77500" w:rsidRDefault="007551CD" w:rsidP="009268E2">
            <w:pPr>
              <w:jc w:val="center"/>
              <w:rPr>
                <w:sz w:val="24"/>
                <w:szCs w:val="24"/>
              </w:rPr>
            </w:pPr>
            <w:r w:rsidRPr="00F77500">
              <w:rPr>
                <w:sz w:val="24"/>
                <w:szCs w:val="24"/>
              </w:rPr>
              <w:t>diff_</w:t>
            </w:r>
          </w:p>
          <w:p w14:paraId="37785D3C" w14:textId="77777777" w:rsidR="007551CD" w:rsidRPr="00F77500" w:rsidRDefault="007551CD" w:rsidP="009268E2">
            <w:pPr>
              <w:jc w:val="center"/>
              <w:rPr>
                <w:sz w:val="24"/>
                <w:szCs w:val="24"/>
              </w:rPr>
            </w:pPr>
            <w:r w:rsidRPr="00F77500">
              <w:rPr>
                <w:sz w:val="24"/>
                <w:szCs w:val="24"/>
              </w:rPr>
              <w:t>collectivism</w:t>
            </w:r>
          </w:p>
        </w:tc>
        <w:tc>
          <w:tcPr>
            <w:tcW w:w="1547" w:type="dxa"/>
            <w:tcBorders>
              <w:top w:val="single" w:sz="4" w:space="0" w:color="auto"/>
              <w:bottom w:val="single" w:sz="4" w:space="0" w:color="auto"/>
            </w:tcBorders>
          </w:tcPr>
          <w:p w14:paraId="1F9D8BE2" w14:textId="77777777" w:rsidR="007551CD" w:rsidRDefault="007551CD" w:rsidP="009268E2">
            <w:pPr>
              <w:jc w:val="center"/>
              <w:rPr>
                <w:sz w:val="24"/>
                <w:szCs w:val="24"/>
              </w:rPr>
            </w:pPr>
            <w:r>
              <w:rPr>
                <w:rFonts w:hint="eastAsia"/>
                <w:sz w:val="24"/>
                <w:szCs w:val="24"/>
              </w:rPr>
              <w:t>d</w:t>
            </w:r>
            <w:r>
              <w:rPr>
                <w:sz w:val="24"/>
                <w:szCs w:val="24"/>
              </w:rPr>
              <w:t>iff_</w:t>
            </w:r>
          </w:p>
          <w:p w14:paraId="7A0C22B5" w14:textId="77777777" w:rsidR="007551CD" w:rsidRPr="00F77500" w:rsidRDefault="007551CD" w:rsidP="009268E2">
            <w:pPr>
              <w:jc w:val="center"/>
              <w:rPr>
                <w:sz w:val="24"/>
                <w:szCs w:val="24"/>
              </w:rPr>
            </w:pPr>
            <w:r>
              <w:rPr>
                <w:sz w:val="24"/>
                <w:szCs w:val="24"/>
              </w:rPr>
              <w:t>individualism</w:t>
            </w:r>
          </w:p>
        </w:tc>
      </w:tr>
      <w:tr w:rsidR="007551CD" w:rsidRPr="00F77500" w14:paraId="5D4401E1" w14:textId="77777777" w:rsidTr="009268E2">
        <w:trPr>
          <w:trHeight w:val="303"/>
          <w:jc w:val="center"/>
        </w:trPr>
        <w:tc>
          <w:tcPr>
            <w:tcW w:w="2308" w:type="dxa"/>
            <w:tcBorders>
              <w:top w:val="single" w:sz="4" w:space="0" w:color="auto"/>
            </w:tcBorders>
            <w:noWrap/>
            <w:hideMark/>
          </w:tcPr>
          <w:p w14:paraId="1286EE9F" w14:textId="77777777" w:rsidR="007551CD" w:rsidRPr="00F77500" w:rsidRDefault="007551CD" w:rsidP="009268E2">
            <w:pPr>
              <w:spacing w:line="240" w:lineRule="exact"/>
              <w:rPr>
                <w:sz w:val="24"/>
                <w:szCs w:val="24"/>
              </w:rPr>
            </w:pPr>
            <w:r w:rsidRPr="00F77500">
              <w:rPr>
                <w:sz w:val="24"/>
                <w:szCs w:val="24"/>
              </w:rPr>
              <w:t>genetic distance</w:t>
            </w:r>
          </w:p>
        </w:tc>
        <w:tc>
          <w:tcPr>
            <w:tcW w:w="1546" w:type="dxa"/>
            <w:tcBorders>
              <w:top w:val="single" w:sz="4" w:space="0" w:color="auto"/>
            </w:tcBorders>
            <w:noWrap/>
            <w:hideMark/>
          </w:tcPr>
          <w:p w14:paraId="5D7CFF8F" w14:textId="77777777" w:rsidR="007551CD" w:rsidRPr="00F56ED6" w:rsidRDefault="007551CD" w:rsidP="009268E2">
            <w:pPr>
              <w:jc w:val="center"/>
              <w:rPr>
                <w:sz w:val="24"/>
                <w:szCs w:val="24"/>
              </w:rPr>
            </w:pPr>
            <w:r w:rsidRPr="00F56ED6">
              <w:rPr>
                <w:sz w:val="24"/>
                <w:szCs w:val="24"/>
              </w:rPr>
              <w:t>0.03**</w:t>
            </w:r>
          </w:p>
        </w:tc>
        <w:tc>
          <w:tcPr>
            <w:tcW w:w="1547" w:type="dxa"/>
            <w:tcBorders>
              <w:top w:val="single" w:sz="4" w:space="0" w:color="auto"/>
            </w:tcBorders>
            <w:noWrap/>
            <w:hideMark/>
          </w:tcPr>
          <w:p w14:paraId="1F64FAD3" w14:textId="77777777" w:rsidR="007551CD" w:rsidRPr="00F77500" w:rsidRDefault="007551CD" w:rsidP="009268E2">
            <w:pPr>
              <w:jc w:val="center"/>
              <w:rPr>
                <w:sz w:val="24"/>
                <w:szCs w:val="24"/>
              </w:rPr>
            </w:pPr>
            <w:r w:rsidRPr="00E841A4">
              <w:rPr>
                <w:sz w:val="24"/>
                <w:szCs w:val="24"/>
              </w:rPr>
              <w:t>0.09**</w:t>
            </w:r>
          </w:p>
        </w:tc>
        <w:tc>
          <w:tcPr>
            <w:tcW w:w="1547" w:type="dxa"/>
            <w:tcBorders>
              <w:top w:val="single" w:sz="4" w:space="0" w:color="auto"/>
            </w:tcBorders>
            <w:noWrap/>
            <w:hideMark/>
          </w:tcPr>
          <w:p w14:paraId="7FF73D60" w14:textId="77777777" w:rsidR="007551CD" w:rsidRPr="00F56ED6" w:rsidRDefault="007551CD" w:rsidP="009268E2">
            <w:pPr>
              <w:jc w:val="center"/>
              <w:rPr>
                <w:sz w:val="24"/>
                <w:szCs w:val="24"/>
              </w:rPr>
            </w:pPr>
            <w:r w:rsidRPr="00F56ED6">
              <w:rPr>
                <w:sz w:val="24"/>
                <w:szCs w:val="24"/>
              </w:rPr>
              <w:t>0.23*</w:t>
            </w:r>
          </w:p>
        </w:tc>
        <w:tc>
          <w:tcPr>
            <w:tcW w:w="1547" w:type="dxa"/>
            <w:tcBorders>
              <w:top w:val="single" w:sz="4" w:space="0" w:color="auto"/>
            </w:tcBorders>
            <w:noWrap/>
            <w:hideMark/>
          </w:tcPr>
          <w:p w14:paraId="4AFA8C14" w14:textId="77777777" w:rsidR="007551CD" w:rsidRPr="00F77500" w:rsidRDefault="007551CD" w:rsidP="009268E2">
            <w:pPr>
              <w:jc w:val="center"/>
              <w:rPr>
                <w:sz w:val="24"/>
                <w:szCs w:val="24"/>
              </w:rPr>
            </w:pPr>
            <w:r w:rsidRPr="00F77500">
              <w:rPr>
                <w:sz w:val="24"/>
                <w:szCs w:val="24"/>
              </w:rPr>
              <w:t>0.05***</w:t>
            </w:r>
          </w:p>
        </w:tc>
        <w:tc>
          <w:tcPr>
            <w:tcW w:w="1547" w:type="dxa"/>
            <w:tcBorders>
              <w:top w:val="single" w:sz="4" w:space="0" w:color="auto"/>
            </w:tcBorders>
            <w:noWrap/>
            <w:hideMark/>
          </w:tcPr>
          <w:p w14:paraId="08DCAD04" w14:textId="77777777" w:rsidR="007551CD" w:rsidRPr="00F77500" w:rsidRDefault="007551CD" w:rsidP="009268E2">
            <w:pPr>
              <w:jc w:val="center"/>
              <w:rPr>
                <w:sz w:val="24"/>
                <w:szCs w:val="24"/>
              </w:rPr>
            </w:pPr>
            <w:r w:rsidRPr="00076524">
              <w:rPr>
                <w:sz w:val="24"/>
                <w:szCs w:val="24"/>
              </w:rPr>
              <w:t>0.08***</w:t>
            </w:r>
          </w:p>
        </w:tc>
        <w:tc>
          <w:tcPr>
            <w:tcW w:w="1547" w:type="dxa"/>
            <w:tcBorders>
              <w:top w:val="single" w:sz="4" w:space="0" w:color="auto"/>
            </w:tcBorders>
          </w:tcPr>
          <w:p w14:paraId="14E62C73" w14:textId="77777777" w:rsidR="007551CD" w:rsidRPr="00E841A4" w:rsidRDefault="007551CD" w:rsidP="009268E2">
            <w:pPr>
              <w:jc w:val="center"/>
              <w:rPr>
                <w:sz w:val="24"/>
                <w:szCs w:val="24"/>
              </w:rPr>
            </w:pPr>
            <w:r w:rsidRPr="00076524">
              <w:rPr>
                <w:sz w:val="24"/>
                <w:szCs w:val="24"/>
              </w:rPr>
              <w:t>0.08*</w:t>
            </w:r>
          </w:p>
        </w:tc>
      </w:tr>
      <w:tr w:rsidR="007551CD" w:rsidRPr="00F77500" w14:paraId="4A70A73F" w14:textId="77777777" w:rsidTr="009268E2">
        <w:trPr>
          <w:trHeight w:val="303"/>
          <w:jc w:val="center"/>
        </w:trPr>
        <w:tc>
          <w:tcPr>
            <w:tcW w:w="2308" w:type="dxa"/>
            <w:noWrap/>
            <w:hideMark/>
          </w:tcPr>
          <w:p w14:paraId="1509073B" w14:textId="77777777" w:rsidR="007551CD" w:rsidRPr="00F77500" w:rsidRDefault="007551CD" w:rsidP="009268E2">
            <w:pPr>
              <w:spacing w:line="240" w:lineRule="exact"/>
              <w:rPr>
                <w:sz w:val="24"/>
                <w:szCs w:val="24"/>
              </w:rPr>
            </w:pPr>
          </w:p>
        </w:tc>
        <w:tc>
          <w:tcPr>
            <w:tcW w:w="1546" w:type="dxa"/>
            <w:noWrap/>
            <w:hideMark/>
          </w:tcPr>
          <w:p w14:paraId="16672AE4" w14:textId="77777777" w:rsidR="007551CD" w:rsidRPr="00F56ED6" w:rsidRDefault="007551CD" w:rsidP="009268E2">
            <w:pPr>
              <w:jc w:val="center"/>
              <w:rPr>
                <w:sz w:val="24"/>
                <w:szCs w:val="24"/>
              </w:rPr>
            </w:pPr>
            <w:r w:rsidRPr="00F56ED6">
              <w:rPr>
                <w:sz w:val="24"/>
                <w:szCs w:val="24"/>
              </w:rPr>
              <w:t>(1.46)</w:t>
            </w:r>
          </w:p>
        </w:tc>
        <w:tc>
          <w:tcPr>
            <w:tcW w:w="1547" w:type="dxa"/>
            <w:noWrap/>
            <w:hideMark/>
          </w:tcPr>
          <w:p w14:paraId="0EE5391C" w14:textId="77777777" w:rsidR="007551CD" w:rsidRPr="00F77500" w:rsidRDefault="007551CD" w:rsidP="009268E2">
            <w:pPr>
              <w:jc w:val="center"/>
              <w:rPr>
                <w:sz w:val="24"/>
                <w:szCs w:val="24"/>
              </w:rPr>
            </w:pPr>
            <w:r w:rsidRPr="00E841A4">
              <w:rPr>
                <w:sz w:val="24"/>
                <w:szCs w:val="24"/>
              </w:rPr>
              <w:t>(0.04)</w:t>
            </w:r>
          </w:p>
        </w:tc>
        <w:tc>
          <w:tcPr>
            <w:tcW w:w="1547" w:type="dxa"/>
            <w:noWrap/>
            <w:hideMark/>
          </w:tcPr>
          <w:p w14:paraId="0ACC9734" w14:textId="77777777" w:rsidR="007551CD" w:rsidRPr="00F56ED6" w:rsidRDefault="007551CD" w:rsidP="009268E2">
            <w:pPr>
              <w:jc w:val="center"/>
              <w:rPr>
                <w:sz w:val="24"/>
                <w:szCs w:val="24"/>
              </w:rPr>
            </w:pPr>
            <w:r w:rsidRPr="00F56ED6">
              <w:rPr>
                <w:sz w:val="24"/>
                <w:szCs w:val="24"/>
              </w:rPr>
              <w:t>(0.13)</w:t>
            </w:r>
          </w:p>
        </w:tc>
        <w:tc>
          <w:tcPr>
            <w:tcW w:w="1547" w:type="dxa"/>
            <w:noWrap/>
            <w:hideMark/>
          </w:tcPr>
          <w:p w14:paraId="65D169EC" w14:textId="77777777" w:rsidR="007551CD" w:rsidRPr="00F77500" w:rsidRDefault="007551CD" w:rsidP="009268E2">
            <w:pPr>
              <w:jc w:val="center"/>
              <w:rPr>
                <w:sz w:val="24"/>
                <w:szCs w:val="24"/>
              </w:rPr>
            </w:pPr>
            <w:r w:rsidRPr="00F77500">
              <w:rPr>
                <w:sz w:val="24"/>
                <w:szCs w:val="24"/>
              </w:rPr>
              <w:t>(0.01)</w:t>
            </w:r>
          </w:p>
        </w:tc>
        <w:tc>
          <w:tcPr>
            <w:tcW w:w="1547" w:type="dxa"/>
            <w:noWrap/>
            <w:hideMark/>
          </w:tcPr>
          <w:p w14:paraId="2DD9803E" w14:textId="77777777" w:rsidR="007551CD" w:rsidRPr="00F77500" w:rsidRDefault="007551CD" w:rsidP="009268E2">
            <w:pPr>
              <w:jc w:val="center"/>
              <w:rPr>
                <w:sz w:val="24"/>
                <w:szCs w:val="24"/>
              </w:rPr>
            </w:pPr>
            <w:r w:rsidRPr="00076524">
              <w:rPr>
                <w:sz w:val="24"/>
                <w:szCs w:val="24"/>
              </w:rPr>
              <w:t>(0.02)</w:t>
            </w:r>
          </w:p>
        </w:tc>
        <w:tc>
          <w:tcPr>
            <w:tcW w:w="1547" w:type="dxa"/>
          </w:tcPr>
          <w:p w14:paraId="0C198785" w14:textId="77777777" w:rsidR="007551CD" w:rsidRPr="00E841A4" w:rsidRDefault="007551CD" w:rsidP="009268E2">
            <w:pPr>
              <w:jc w:val="center"/>
              <w:rPr>
                <w:sz w:val="24"/>
                <w:szCs w:val="24"/>
              </w:rPr>
            </w:pPr>
            <w:r w:rsidRPr="00076524">
              <w:rPr>
                <w:sz w:val="24"/>
                <w:szCs w:val="24"/>
              </w:rPr>
              <w:t>(0.04)</w:t>
            </w:r>
          </w:p>
        </w:tc>
      </w:tr>
      <w:tr w:rsidR="007551CD" w:rsidRPr="00F77500" w14:paraId="7AACF9CA" w14:textId="77777777" w:rsidTr="009268E2">
        <w:trPr>
          <w:trHeight w:val="303"/>
          <w:jc w:val="center"/>
        </w:trPr>
        <w:tc>
          <w:tcPr>
            <w:tcW w:w="2308" w:type="dxa"/>
            <w:noWrap/>
            <w:hideMark/>
          </w:tcPr>
          <w:p w14:paraId="5ECD02FD" w14:textId="77777777" w:rsidR="007551CD" w:rsidRPr="00F77500" w:rsidRDefault="007551CD" w:rsidP="009268E2">
            <w:pPr>
              <w:spacing w:line="240" w:lineRule="exact"/>
              <w:rPr>
                <w:sz w:val="24"/>
                <w:szCs w:val="24"/>
              </w:rPr>
            </w:pPr>
            <w:r w:rsidRPr="00F77500">
              <w:rPr>
                <w:sz w:val="24"/>
                <w:szCs w:val="24"/>
              </w:rPr>
              <w:t>geographic distance</w:t>
            </w:r>
          </w:p>
        </w:tc>
        <w:tc>
          <w:tcPr>
            <w:tcW w:w="1546" w:type="dxa"/>
            <w:noWrap/>
            <w:hideMark/>
          </w:tcPr>
          <w:p w14:paraId="79F87B59" w14:textId="77777777" w:rsidR="007551CD" w:rsidRPr="00F56ED6" w:rsidRDefault="007551CD" w:rsidP="009268E2">
            <w:pPr>
              <w:jc w:val="center"/>
              <w:rPr>
                <w:sz w:val="24"/>
                <w:szCs w:val="24"/>
              </w:rPr>
            </w:pPr>
            <w:r w:rsidRPr="00F56ED6">
              <w:rPr>
                <w:sz w:val="24"/>
                <w:szCs w:val="24"/>
              </w:rPr>
              <w:t>-0.00**</w:t>
            </w:r>
          </w:p>
        </w:tc>
        <w:tc>
          <w:tcPr>
            <w:tcW w:w="1547" w:type="dxa"/>
            <w:noWrap/>
            <w:hideMark/>
          </w:tcPr>
          <w:p w14:paraId="4CA1048F" w14:textId="77777777" w:rsidR="007551CD" w:rsidRPr="00F77500" w:rsidRDefault="007551CD" w:rsidP="009268E2">
            <w:pPr>
              <w:jc w:val="center"/>
              <w:rPr>
                <w:sz w:val="24"/>
                <w:szCs w:val="24"/>
              </w:rPr>
            </w:pPr>
            <w:r w:rsidRPr="00E841A4">
              <w:rPr>
                <w:sz w:val="24"/>
                <w:szCs w:val="24"/>
              </w:rPr>
              <w:t>-0.00</w:t>
            </w:r>
          </w:p>
        </w:tc>
        <w:tc>
          <w:tcPr>
            <w:tcW w:w="1547" w:type="dxa"/>
            <w:noWrap/>
            <w:hideMark/>
          </w:tcPr>
          <w:p w14:paraId="5838CC45" w14:textId="77777777" w:rsidR="007551CD" w:rsidRPr="00F56ED6" w:rsidRDefault="007551CD" w:rsidP="009268E2">
            <w:pPr>
              <w:jc w:val="center"/>
              <w:rPr>
                <w:sz w:val="24"/>
                <w:szCs w:val="24"/>
              </w:rPr>
            </w:pPr>
            <w:r w:rsidRPr="00F56ED6">
              <w:rPr>
                <w:sz w:val="24"/>
                <w:szCs w:val="24"/>
              </w:rPr>
              <w:t>-0.00</w:t>
            </w:r>
          </w:p>
        </w:tc>
        <w:tc>
          <w:tcPr>
            <w:tcW w:w="1547" w:type="dxa"/>
            <w:noWrap/>
            <w:hideMark/>
          </w:tcPr>
          <w:p w14:paraId="1601699B" w14:textId="77777777" w:rsidR="007551CD" w:rsidRPr="00F77500" w:rsidRDefault="007551CD" w:rsidP="009268E2">
            <w:pPr>
              <w:jc w:val="center"/>
              <w:rPr>
                <w:sz w:val="24"/>
                <w:szCs w:val="24"/>
              </w:rPr>
            </w:pPr>
            <w:r w:rsidRPr="00F77500">
              <w:rPr>
                <w:sz w:val="24"/>
                <w:szCs w:val="24"/>
              </w:rPr>
              <w:t>0.00</w:t>
            </w:r>
          </w:p>
        </w:tc>
        <w:tc>
          <w:tcPr>
            <w:tcW w:w="1547" w:type="dxa"/>
            <w:noWrap/>
            <w:hideMark/>
          </w:tcPr>
          <w:p w14:paraId="4F3D206C" w14:textId="77777777" w:rsidR="007551CD" w:rsidRPr="00F77500" w:rsidRDefault="007551CD" w:rsidP="009268E2">
            <w:pPr>
              <w:jc w:val="center"/>
              <w:rPr>
                <w:sz w:val="24"/>
                <w:szCs w:val="24"/>
              </w:rPr>
            </w:pPr>
            <w:r w:rsidRPr="00076524">
              <w:rPr>
                <w:sz w:val="24"/>
                <w:szCs w:val="24"/>
              </w:rPr>
              <w:t>0.00***</w:t>
            </w:r>
          </w:p>
        </w:tc>
        <w:tc>
          <w:tcPr>
            <w:tcW w:w="1547" w:type="dxa"/>
          </w:tcPr>
          <w:p w14:paraId="7711A327" w14:textId="77777777" w:rsidR="007551CD" w:rsidRPr="00E841A4" w:rsidRDefault="007551CD" w:rsidP="009268E2">
            <w:pPr>
              <w:jc w:val="center"/>
              <w:rPr>
                <w:sz w:val="24"/>
                <w:szCs w:val="24"/>
              </w:rPr>
            </w:pPr>
            <w:r w:rsidRPr="00076524">
              <w:rPr>
                <w:sz w:val="24"/>
                <w:szCs w:val="24"/>
              </w:rPr>
              <w:t>0.00***</w:t>
            </w:r>
          </w:p>
        </w:tc>
      </w:tr>
      <w:tr w:rsidR="007551CD" w:rsidRPr="00F77500" w14:paraId="50827E79" w14:textId="77777777" w:rsidTr="009268E2">
        <w:trPr>
          <w:trHeight w:val="303"/>
          <w:jc w:val="center"/>
        </w:trPr>
        <w:tc>
          <w:tcPr>
            <w:tcW w:w="2308" w:type="dxa"/>
            <w:noWrap/>
            <w:hideMark/>
          </w:tcPr>
          <w:p w14:paraId="58F7A681" w14:textId="77777777" w:rsidR="007551CD" w:rsidRPr="00F77500" w:rsidRDefault="007551CD" w:rsidP="009268E2">
            <w:pPr>
              <w:spacing w:line="240" w:lineRule="exact"/>
              <w:rPr>
                <w:sz w:val="24"/>
                <w:szCs w:val="24"/>
              </w:rPr>
            </w:pPr>
          </w:p>
        </w:tc>
        <w:tc>
          <w:tcPr>
            <w:tcW w:w="1546" w:type="dxa"/>
            <w:noWrap/>
            <w:hideMark/>
          </w:tcPr>
          <w:p w14:paraId="2FBB80E6" w14:textId="77777777" w:rsidR="007551CD" w:rsidRPr="00F56ED6" w:rsidRDefault="007551CD" w:rsidP="009268E2">
            <w:pPr>
              <w:jc w:val="center"/>
              <w:rPr>
                <w:sz w:val="24"/>
                <w:szCs w:val="24"/>
              </w:rPr>
            </w:pPr>
            <w:r w:rsidRPr="00F56ED6">
              <w:rPr>
                <w:sz w:val="24"/>
                <w:szCs w:val="24"/>
              </w:rPr>
              <w:t>(0.00)</w:t>
            </w:r>
          </w:p>
        </w:tc>
        <w:tc>
          <w:tcPr>
            <w:tcW w:w="1547" w:type="dxa"/>
            <w:noWrap/>
            <w:hideMark/>
          </w:tcPr>
          <w:p w14:paraId="474CCFD2" w14:textId="77777777" w:rsidR="007551CD" w:rsidRPr="00F77500" w:rsidRDefault="007551CD" w:rsidP="009268E2">
            <w:pPr>
              <w:jc w:val="center"/>
              <w:rPr>
                <w:sz w:val="24"/>
                <w:szCs w:val="24"/>
              </w:rPr>
            </w:pPr>
            <w:r w:rsidRPr="00E841A4">
              <w:rPr>
                <w:sz w:val="24"/>
                <w:szCs w:val="24"/>
              </w:rPr>
              <w:t>(0.00)</w:t>
            </w:r>
          </w:p>
        </w:tc>
        <w:tc>
          <w:tcPr>
            <w:tcW w:w="1547" w:type="dxa"/>
            <w:noWrap/>
            <w:hideMark/>
          </w:tcPr>
          <w:p w14:paraId="68CD8414" w14:textId="77777777" w:rsidR="007551CD" w:rsidRPr="00F56ED6" w:rsidRDefault="007551CD" w:rsidP="009268E2">
            <w:pPr>
              <w:jc w:val="center"/>
              <w:rPr>
                <w:sz w:val="24"/>
                <w:szCs w:val="24"/>
              </w:rPr>
            </w:pPr>
            <w:r w:rsidRPr="00F56ED6">
              <w:rPr>
                <w:sz w:val="24"/>
                <w:szCs w:val="24"/>
              </w:rPr>
              <w:t>(0.00)</w:t>
            </w:r>
          </w:p>
        </w:tc>
        <w:tc>
          <w:tcPr>
            <w:tcW w:w="1547" w:type="dxa"/>
            <w:noWrap/>
            <w:hideMark/>
          </w:tcPr>
          <w:p w14:paraId="2F50D679" w14:textId="77777777" w:rsidR="007551CD" w:rsidRPr="00F77500" w:rsidRDefault="007551CD" w:rsidP="009268E2">
            <w:pPr>
              <w:jc w:val="center"/>
              <w:rPr>
                <w:sz w:val="24"/>
                <w:szCs w:val="24"/>
              </w:rPr>
            </w:pPr>
            <w:r w:rsidRPr="00F77500">
              <w:rPr>
                <w:sz w:val="24"/>
                <w:szCs w:val="24"/>
              </w:rPr>
              <w:t>(0.00)</w:t>
            </w:r>
          </w:p>
        </w:tc>
        <w:tc>
          <w:tcPr>
            <w:tcW w:w="1547" w:type="dxa"/>
            <w:noWrap/>
            <w:hideMark/>
          </w:tcPr>
          <w:p w14:paraId="4B40A650" w14:textId="77777777" w:rsidR="007551CD" w:rsidRPr="00F77500" w:rsidRDefault="007551CD" w:rsidP="009268E2">
            <w:pPr>
              <w:jc w:val="center"/>
              <w:rPr>
                <w:sz w:val="24"/>
                <w:szCs w:val="24"/>
              </w:rPr>
            </w:pPr>
            <w:r w:rsidRPr="00076524">
              <w:rPr>
                <w:sz w:val="24"/>
                <w:szCs w:val="24"/>
              </w:rPr>
              <w:t>(0.00)</w:t>
            </w:r>
          </w:p>
        </w:tc>
        <w:tc>
          <w:tcPr>
            <w:tcW w:w="1547" w:type="dxa"/>
          </w:tcPr>
          <w:p w14:paraId="0A393A69" w14:textId="77777777" w:rsidR="007551CD" w:rsidRPr="00E841A4" w:rsidRDefault="007551CD" w:rsidP="009268E2">
            <w:pPr>
              <w:jc w:val="center"/>
              <w:rPr>
                <w:sz w:val="24"/>
                <w:szCs w:val="24"/>
              </w:rPr>
            </w:pPr>
            <w:r w:rsidRPr="00076524">
              <w:rPr>
                <w:sz w:val="24"/>
                <w:szCs w:val="24"/>
              </w:rPr>
              <w:t>(0.00)</w:t>
            </w:r>
          </w:p>
        </w:tc>
      </w:tr>
      <w:tr w:rsidR="007551CD" w:rsidRPr="00F77500" w14:paraId="7F85BE0F" w14:textId="77777777" w:rsidTr="009268E2">
        <w:trPr>
          <w:trHeight w:val="303"/>
          <w:jc w:val="center"/>
        </w:trPr>
        <w:tc>
          <w:tcPr>
            <w:tcW w:w="2308" w:type="dxa"/>
            <w:noWrap/>
            <w:hideMark/>
          </w:tcPr>
          <w:p w14:paraId="393AC7DE" w14:textId="77777777" w:rsidR="007551CD" w:rsidRPr="00F77500" w:rsidRDefault="007551CD" w:rsidP="009268E2">
            <w:pPr>
              <w:spacing w:line="240" w:lineRule="exact"/>
              <w:rPr>
                <w:sz w:val="24"/>
                <w:szCs w:val="24"/>
              </w:rPr>
            </w:pPr>
            <w:r w:rsidRPr="00F77500">
              <w:rPr>
                <w:sz w:val="24"/>
                <w:szCs w:val="24"/>
              </w:rPr>
              <w:t>dialect distance</w:t>
            </w:r>
          </w:p>
        </w:tc>
        <w:tc>
          <w:tcPr>
            <w:tcW w:w="1546" w:type="dxa"/>
            <w:noWrap/>
            <w:hideMark/>
          </w:tcPr>
          <w:p w14:paraId="1F12564F" w14:textId="77777777" w:rsidR="007551CD" w:rsidRPr="00F56ED6" w:rsidRDefault="007551CD" w:rsidP="009268E2">
            <w:pPr>
              <w:jc w:val="center"/>
              <w:rPr>
                <w:sz w:val="24"/>
                <w:szCs w:val="24"/>
              </w:rPr>
            </w:pPr>
            <w:r w:rsidRPr="00F56ED6">
              <w:rPr>
                <w:sz w:val="24"/>
                <w:szCs w:val="24"/>
              </w:rPr>
              <w:t>-1.16</w:t>
            </w:r>
          </w:p>
        </w:tc>
        <w:tc>
          <w:tcPr>
            <w:tcW w:w="1547" w:type="dxa"/>
            <w:noWrap/>
            <w:hideMark/>
          </w:tcPr>
          <w:p w14:paraId="1D85D331" w14:textId="77777777" w:rsidR="007551CD" w:rsidRPr="00F77500" w:rsidRDefault="007551CD" w:rsidP="009268E2">
            <w:pPr>
              <w:jc w:val="center"/>
              <w:rPr>
                <w:sz w:val="24"/>
                <w:szCs w:val="24"/>
              </w:rPr>
            </w:pPr>
            <w:r w:rsidRPr="00E841A4">
              <w:rPr>
                <w:sz w:val="24"/>
                <w:szCs w:val="24"/>
              </w:rPr>
              <w:t>0.03</w:t>
            </w:r>
          </w:p>
        </w:tc>
        <w:tc>
          <w:tcPr>
            <w:tcW w:w="1547" w:type="dxa"/>
            <w:noWrap/>
            <w:hideMark/>
          </w:tcPr>
          <w:p w14:paraId="3203C503" w14:textId="77777777" w:rsidR="007551CD" w:rsidRPr="00F56ED6" w:rsidRDefault="007551CD" w:rsidP="009268E2">
            <w:pPr>
              <w:jc w:val="center"/>
              <w:rPr>
                <w:sz w:val="24"/>
                <w:szCs w:val="24"/>
              </w:rPr>
            </w:pPr>
            <w:r w:rsidRPr="00F56ED6">
              <w:rPr>
                <w:sz w:val="24"/>
                <w:szCs w:val="24"/>
              </w:rPr>
              <w:t>-0.03</w:t>
            </w:r>
          </w:p>
        </w:tc>
        <w:tc>
          <w:tcPr>
            <w:tcW w:w="1547" w:type="dxa"/>
            <w:noWrap/>
            <w:hideMark/>
          </w:tcPr>
          <w:p w14:paraId="55A9BF22" w14:textId="77777777" w:rsidR="007551CD" w:rsidRPr="00F77500" w:rsidRDefault="007551CD" w:rsidP="009268E2">
            <w:pPr>
              <w:jc w:val="center"/>
              <w:rPr>
                <w:sz w:val="24"/>
                <w:szCs w:val="24"/>
              </w:rPr>
            </w:pPr>
            <w:r w:rsidRPr="00F77500">
              <w:rPr>
                <w:sz w:val="24"/>
                <w:szCs w:val="24"/>
              </w:rPr>
              <w:t>0.00</w:t>
            </w:r>
          </w:p>
        </w:tc>
        <w:tc>
          <w:tcPr>
            <w:tcW w:w="1547" w:type="dxa"/>
            <w:noWrap/>
            <w:hideMark/>
          </w:tcPr>
          <w:p w14:paraId="6C165A49" w14:textId="77777777" w:rsidR="007551CD" w:rsidRPr="00F77500" w:rsidRDefault="007551CD" w:rsidP="009268E2">
            <w:pPr>
              <w:jc w:val="center"/>
              <w:rPr>
                <w:sz w:val="24"/>
                <w:szCs w:val="24"/>
              </w:rPr>
            </w:pPr>
            <w:r w:rsidRPr="00076524">
              <w:rPr>
                <w:sz w:val="24"/>
                <w:szCs w:val="24"/>
              </w:rPr>
              <w:t>0.08***</w:t>
            </w:r>
          </w:p>
        </w:tc>
        <w:tc>
          <w:tcPr>
            <w:tcW w:w="1547" w:type="dxa"/>
          </w:tcPr>
          <w:p w14:paraId="309281AE" w14:textId="77777777" w:rsidR="007551CD" w:rsidRPr="00E841A4" w:rsidRDefault="007551CD" w:rsidP="009268E2">
            <w:pPr>
              <w:jc w:val="center"/>
              <w:rPr>
                <w:sz w:val="24"/>
                <w:szCs w:val="24"/>
              </w:rPr>
            </w:pPr>
            <w:r w:rsidRPr="00076524">
              <w:rPr>
                <w:sz w:val="24"/>
                <w:szCs w:val="24"/>
              </w:rPr>
              <w:t>0.03</w:t>
            </w:r>
          </w:p>
        </w:tc>
      </w:tr>
      <w:tr w:rsidR="007551CD" w:rsidRPr="00F77500" w14:paraId="1494FF76" w14:textId="77777777" w:rsidTr="009268E2">
        <w:trPr>
          <w:trHeight w:val="303"/>
          <w:jc w:val="center"/>
        </w:trPr>
        <w:tc>
          <w:tcPr>
            <w:tcW w:w="2308" w:type="dxa"/>
            <w:noWrap/>
            <w:hideMark/>
          </w:tcPr>
          <w:p w14:paraId="48D93B16" w14:textId="77777777" w:rsidR="007551CD" w:rsidRPr="00F77500" w:rsidRDefault="007551CD" w:rsidP="009268E2">
            <w:pPr>
              <w:spacing w:line="240" w:lineRule="exact"/>
              <w:rPr>
                <w:sz w:val="24"/>
                <w:szCs w:val="24"/>
              </w:rPr>
            </w:pPr>
          </w:p>
        </w:tc>
        <w:tc>
          <w:tcPr>
            <w:tcW w:w="1546" w:type="dxa"/>
            <w:noWrap/>
            <w:hideMark/>
          </w:tcPr>
          <w:p w14:paraId="50BC9BB9" w14:textId="77777777" w:rsidR="007551CD" w:rsidRPr="00F56ED6" w:rsidRDefault="007551CD" w:rsidP="009268E2">
            <w:pPr>
              <w:jc w:val="center"/>
              <w:rPr>
                <w:sz w:val="24"/>
                <w:szCs w:val="24"/>
              </w:rPr>
            </w:pPr>
            <w:r w:rsidRPr="00F56ED6">
              <w:rPr>
                <w:sz w:val="24"/>
                <w:szCs w:val="24"/>
              </w:rPr>
              <w:t>(2.05)</w:t>
            </w:r>
          </w:p>
        </w:tc>
        <w:tc>
          <w:tcPr>
            <w:tcW w:w="1547" w:type="dxa"/>
            <w:noWrap/>
            <w:hideMark/>
          </w:tcPr>
          <w:p w14:paraId="6EAEF526" w14:textId="77777777" w:rsidR="007551CD" w:rsidRPr="00F77500" w:rsidRDefault="007551CD" w:rsidP="009268E2">
            <w:pPr>
              <w:jc w:val="center"/>
              <w:rPr>
                <w:sz w:val="24"/>
                <w:szCs w:val="24"/>
              </w:rPr>
            </w:pPr>
            <w:r w:rsidRPr="00E841A4">
              <w:rPr>
                <w:sz w:val="24"/>
                <w:szCs w:val="24"/>
              </w:rPr>
              <w:t>(0.06)</w:t>
            </w:r>
          </w:p>
        </w:tc>
        <w:tc>
          <w:tcPr>
            <w:tcW w:w="1547" w:type="dxa"/>
            <w:noWrap/>
            <w:hideMark/>
          </w:tcPr>
          <w:p w14:paraId="48FFB70E" w14:textId="77777777" w:rsidR="007551CD" w:rsidRPr="00F56ED6" w:rsidRDefault="007551CD" w:rsidP="009268E2">
            <w:pPr>
              <w:jc w:val="center"/>
              <w:rPr>
                <w:sz w:val="24"/>
                <w:szCs w:val="24"/>
              </w:rPr>
            </w:pPr>
            <w:r w:rsidRPr="00F56ED6">
              <w:rPr>
                <w:sz w:val="24"/>
                <w:szCs w:val="24"/>
              </w:rPr>
              <w:t>(0.14)</w:t>
            </w:r>
          </w:p>
        </w:tc>
        <w:tc>
          <w:tcPr>
            <w:tcW w:w="1547" w:type="dxa"/>
            <w:noWrap/>
            <w:hideMark/>
          </w:tcPr>
          <w:p w14:paraId="151E5E7E" w14:textId="77777777" w:rsidR="007551CD" w:rsidRPr="00F77500" w:rsidRDefault="007551CD" w:rsidP="009268E2">
            <w:pPr>
              <w:jc w:val="center"/>
              <w:rPr>
                <w:sz w:val="24"/>
                <w:szCs w:val="24"/>
              </w:rPr>
            </w:pPr>
            <w:r w:rsidRPr="00F77500">
              <w:rPr>
                <w:sz w:val="24"/>
                <w:szCs w:val="24"/>
              </w:rPr>
              <w:t>(0.01)</w:t>
            </w:r>
          </w:p>
        </w:tc>
        <w:tc>
          <w:tcPr>
            <w:tcW w:w="1547" w:type="dxa"/>
            <w:noWrap/>
            <w:hideMark/>
          </w:tcPr>
          <w:p w14:paraId="491BC969" w14:textId="77777777" w:rsidR="007551CD" w:rsidRPr="00F77500" w:rsidRDefault="007551CD" w:rsidP="009268E2">
            <w:pPr>
              <w:jc w:val="center"/>
              <w:rPr>
                <w:sz w:val="24"/>
                <w:szCs w:val="24"/>
              </w:rPr>
            </w:pPr>
            <w:r w:rsidRPr="00076524">
              <w:rPr>
                <w:sz w:val="24"/>
                <w:szCs w:val="24"/>
              </w:rPr>
              <w:t>(0.03)</w:t>
            </w:r>
          </w:p>
        </w:tc>
        <w:tc>
          <w:tcPr>
            <w:tcW w:w="1547" w:type="dxa"/>
          </w:tcPr>
          <w:p w14:paraId="4A0A9F7B" w14:textId="77777777" w:rsidR="007551CD" w:rsidRPr="00E841A4" w:rsidRDefault="007551CD" w:rsidP="009268E2">
            <w:pPr>
              <w:jc w:val="center"/>
              <w:rPr>
                <w:sz w:val="24"/>
                <w:szCs w:val="24"/>
              </w:rPr>
            </w:pPr>
            <w:r w:rsidRPr="00076524">
              <w:rPr>
                <w:sz w:val="24"/>
                <w:szCs w:val="24"/>
              </w:rPr>
              <w:t>(0.05)</w:t>
            </w:r>
          </w:p>
        </w:tc>
      </w:tr>
      <w:tr w:rsidR="007551CD" w:rsidRPr="00F77500" w14:paraId="78EFF823" w14:textId="77777777" w:rsidTr="009268E2">
        <w:trPr>
          <w:trHeight w:val="303"/>
          <w:jc w:val="center"/>
        </w:trPr>
        <w:tc>
          <w:tcPr>
            <w:tcW w:w="2308" w:type="dxa"/>
            <w:noWrap/>
            <w:hideMark/>
          </w:tcPr>
          <w:p w14:paraId="33191A2D" w14:textId="77777777" w:rsidR="007551CD" w:rsidRPr="00F77500" w:rsidRDefault="007551CD" w:rsidP="009268E2">
            <w:pPr>
              <w:spacing w:line="240" w:lineRule="exact"/>
              <w:rPr>
                <w:sz w:val="24"/>
                <w:szCs w:val="24"/>
              </w:rPr>
            </w:pPr>
            <w:r w:rsidRPr="00F77500">
              <w:rPr>
                <w:sz w:val="24"/>
                <w:szCs w:val="24"/>
              </w:rPr>
              <w:t>Hu Line</w:t>
            </w:r>
          </w:p>
        </w:tc>
        <w:tc>
          <w:tcPr>
            <w:tcW w:w="1546" w:type="dxa"/>
            <w:noWrap/>
            <w:hideMark/>
          </w:tcPr>
          <w:p w14:paraId="650DEEB0" w14:textId="77777777" w:rsidR="007551CD" w:rsidRPr="00F56ED6" w:rsidRDefault="007551CD" w:rsidP="009268E2">
            <w:pPr>
              <w:jc w:val="center"/>
              <w:rPr>
                <w:sz w:val="24"/>
                <w:szCs w:val="24"/>
              </w:rPr>
            </w:pPr>
            <w:r w:rsidRPr="00F56ED6">
              <w:rPr>
                <w:sz w:val="24"/>
                <w:szCs w:val="24"/>
              </w:rPr>
              <w:t>-0.47</w:t>
            </w:r>
          </w:p>
        </w:tc>
        <w:tc>
          <w:tcPr>
            <w:tcW w:w="1547" w:type="dxa"/>
            <w:noWrap/>
            <w:hideMark/>
          </w:tcPr>
          <w:p w14:paraId="628AB492" w14:textId="77777777" w:rsidR="007551CD" w:rsidRPr="00F77500" w:rsidRDefault="007551CD" w:rsidP="009268E2">
            <w:pPr>
              <w:jc w:val="center"/>
              <w:rPr>
                <w:sz w:val="24"/>
                <w:szCs w:val="24"/>
              </w:rPr>
            </w:pPr>
            <w:r w:rsidRPr="00E841A4">
              <w:rPr>
                <w:sz w:val="24"/>
                <w:szCs w:val="24"/>
              </w:rPr>
              <w:t>0.00</w:t>
            </w:r>
          </w:p>
        </w:tc>
        <w:tc>
          <w:tcPr>
            <w:tcW w:w="1547" w:type="dxa"/>
            <w:noWrap/>
            <w:hideMark/>
          </w:tcPr>
          <w:p w14:paraId="7E3E2EAF" w14:textId="77777777" w:rsidR="007551CD" w:rsidRPr="00F56ED6" w:rsidRDefault="007551CD" w:rsidP="009268E2">
            <w:pPr>
              <w:jc w:val="center"/>
              <w:rPr>
                <w:sz w:val="24"/>
                <w:szCs w:val="24"/>
              </w:rPr>
            </w:pPr>
            <w:r w:rsidRPr="00F56ED6">
              <w:rPr>
                <w:sz w:val="24"/>
                <w:szCs w:val="24"/>
              </w:rPr>
              <w:t>-0.12**</w:t>
            </w:r>
          </w:p>
        </w:tc>
        <w:tc>
          <w:tcPr>
            <w:tcW w:w="1547" w:type="dxa"/>
            <w:noWrap/>
            <w:hideMark/>
          </w:tcPr>
          <w:p w14:paraId="3291F420" w14:textId="77777777" w:rsidR="007551CD" w:rsidRPr="00F77500" w:rsidRDefault="007551CD" w:rsidP="009268E2">
            <w:pPr>
              <w:jc w:val="center"/>
              <w:rPr>
                <w:sz w:val="24"/>
                <w:szCs w:val="24"/>
              </w:rPr>
            </w:pPr>
            <w:r w:rsidRPr="00F77500">
              <w:rPr>
                <w:sz w:val="24"/>
                <w:szCs w:val="24"/>
              </w:rPr>
              <w:t>-0.00</w:t>
            </w:r>
          </w:p>
        </w:tc>
        <w:tc>
          <w:tcPr>
            <w:tcW w:w="1547" w:type="dxa"/>
            <w:noWrap/>
            <w:hideMark/>
          </w:tcPr>
          <w:p w14:paraId="244F2F8A" w14:textId="77777777" w:rsidR="007551CD" w:rsidRPr="00F77500" w:rsidRDefault="007551CD" w:rsidP="009268E2">
            <w:pPr>
              <w:jc w:val="center"/>
              <w:rPr>
                <w:sz w:val="24"/>
                <w:szCs w:val="24"/>
              </w:rPr>
            </w:pPr>
            <w:r w:rsidRPr="00076524">
              <w:rPr>
                <w:sz w:val="24"/>
                <w:szCs w:val="24"/>
              </w:rPr>
              <w:t>0.01</w:t>
            </w:r>
          </w:p>
        </w:tc>
        <w:tc>
          <w:tcPr>
            <w:tcW w:w="1547" w:type="dxa"/>
          </w:tcPr>
          <w:p w14:paraId="0CDF98A7" w14:textId="77777777" w:rsidR="007551CD" w:rsidRPr="00E841A4" w:rsidRDefault="007551CD" w:rsidP="009268E2">
            <w:pPr>
              <w:jc w:val="center"/>
              <w:rPr>
                <w:sz w:val="24"/>
                <w:szCs w:val="24"/>
              </w:rPr>
            </w:pPr>
            <w:r w:rsidRPr="00076524">
              <w:rPr>
                <w:sz w:val="24"/>
                <w:szCs w:val="24"/>
              </w:rPr>
              <w:t>0.03</w:t>
            </w:r>
          </w:p>
        </w:tc>
      </w:tr>
      <w:tr w:rsidR="007551CD" w:rsidRPr="00F77500" w14:paraId="631F00D6" w14:textId="77777777" w:rsidTr="009268E2">
        <w:trPr>
          <w:trHeight w:val="303"/>
          <w:jc w:val="center"/>
        </w:trPr>
        <w:tc>
          <w:tcPr>
            <w:tcW w:w="2308" w:type="dxa"/>
            <w:noWrap/>
            <w:hideMark/>
          </w:tcPr>
          <w:p w14:paraId="290F3CC5" w14:textId="77777777" w:rsidR="007551CD" w:rsidRPr="00F77500" w:rsidRDefault="007551CD" w:rsidP="009268E2">
            <w:pPr>
              <w:spacing w:line="240" w:lineRule="exact"/>
              <w:rPr>
                <w:sz w:val="24"/>
                <w:szCs w:val="24"/>
              </w:rPr>
            </w:pPr>
          </w:p>
        </w:tc>
        <w:tc>
          <w:tcPr>
            <w:tcW w:w="1546" w:type="dxa"/>
            <w:noWrap/>
            <w:hideMark/>
          </w:tcPr>
          <w:p w14:paraId="489B1454" w14:textId="77777777" w:rsidR="007551CD" w:rsidRPr="00F56ED6" w:rsidRDefault="007551CD" w:rsidP="009268E2">
            <w:pPr>
              <w:jc w:val="center"/>
              <w:rPr>
                <w:sz w:val="24"/>
                <w:szCs w:val="24"/>
              </w:rPr>
            </w:pPr>
            <w:r w:rsidRPr="00F56ED6">
              <w:rPr>
                <w:sz w:val="24"/>
                <w:szCs w:val="24"/>
              </w:rPr>
              <w:t>(0.79)</w:t>
            </w:r>
          </w:p>
        </w:tc>
        <w:tc>
          <w:tcPr>
            <w:tcW w:w="1547" w:type="dxa"/>
            <w:noWrap/>
            <w:hideMark/>
          </w:tcPr>
          <w:p w14:paraId="0067AE4A" w14:textId="77777777" w:rsidR="007551CD" w:rsidRPr="00F77500" w:rsidRDefault="007551CD" w:rsidP="009268E2">
            <w:pPr>
              <w:jc w:val="center"/>
              <w:rPr>
                <w:sz w:val="24"/>
                <w:szCs w:val="24"/>
              </w:rPr>
            </w:pPr>
            <w:r w:rsidRPr="00E841A4">
              <w:rPr>
                <w:sz w:val="24"/>
                <w:szCs w:val="24"/>
              </w:rPr>
              <w:t>(0.02)</w:t>
            </w:r>
          </w:p>
        </w:tc>
        <w:tc>
          <w:tcPr>
            <w:tcW w:w="1547" w:type="dxa"/>
            <w:noWrap/>
            <w:hideMark/>
          </w:tcPr>
          <w:p w14:paraId="24960335" w14:textId="77777777" w:rsidR="007551CD" w:rsidRPr="00F56ED6" w:rsidRDefault="007551CD" w:rsidP="009268E2">
            <w:pPr>
              <w:jc w:val="center"/>
              <w:rPr>
                <w:sz w:val="24"/>
                <w:szCs w:val="24"/>
              </w:rPr>
            </w:pPr>
            <w:r w:rsidRPr="00F56ED6">
              <w:rPr>
                <w:sz w:val="24"/>
                <w:szCs w:val="24"/>
              </w:rPr>
              <w:t>(0.06)</w:t>
            </w:r>
          </w:p>
        </w:tc>
        <w:tc>
          <w:tcPr>
            <w:tcW w:w="1547" w:type="dxa"/>
            <w:noWrap/>
            <w:hideMark/>
          </w:tcPr>
          <w:p w14:paraId="2A05D62F" w14:textId="77777777" w:rsidR="007551CD" w:rsidRPr="00F77500" w:rsidRDefault="007551CD" w:rsidP="009268E2">
            <w:pPr>
              <w:jc w:val="center"/>
              <w:rPr>
                <w:sz w:val="24"/>
                <w:szCs w:val="24"/>
              </w:rPr>
            </w:pPr>
            <w:r w:rsidRPr="00F77500">
              <w:rPr>
                <w:sz w:val="24"/>
                <w:szCs w:val="24"/>
              </w:rPr>
              <w:t>(0.01)</w:t>
            </w:r>
          </w:p>
        </w:tc>
        <w:tc>
          <w:tcPr>
            <w:tcW w:w="1547" w:type="dxa"/>
            <w:noWrap/>
            <w:hideMark/>
          </w:tcPr>
          <w:p w14:paraId="3CF68757" w14:textId="77777777" w:rsidR="007551CD" w:rsidRPr="00F77500" w:rsidRDefault="007551CD" w:rsidP="009268E2">
            <w:pPr>
              <w:jc w:val="center"/>
              <w:rPr>
                <w:sz w:val="24"/>
                <w:szCs w:val="24"/>
              </w:rPr>
            </w:pPr>
            <w:r w:rsidRPr="00076524">
              <w:rPr>
                <w:sz w:val="24"/>
                <w:szCs w:val="24"/>
              </w:rPr>
              <w:t>(0.01)</w:t>
            </w:r>
          </w:p>
        </w:tc>
        <w:tc>
          <w:tcPr>
            <w:tcW w:w="1547" w:type="dxa"/>
          </w:tcPr>
          <w:p w14:paraId="58B2EC45" w14:textId="77777777" w:rsidR="007551CD" w:rsidRPr="00E841A4" w:rsidRDefault="007551CD" w:rsidP="009268E2">
            <w:pPr>
              <w:jc w:val="center"/>
              <w:rPr>
                <w:sz w:val="24"/>
                <w:szCs w:val="24"/>
              </w:rPr>
            </w:pPr>
            <w:r w:rsidRPr="00076524">
              <w:rPr>
                <w:sz w:val="24"/>
                <w:szCs w:val="24"/>
              </w:rPr>
              <w:t>(0.02)</w:t>
            </w:r>
          </w:p>
        </w:tc>
      </w:tr>
      <w:tr w:rsidR="007551CD" w:rsidRPr="00F77500" w14:paraId="24DC98C2" w14:textId="77777777" w:rsidTr="009268E2">
        <w:trPr>
          <w:trHeight w:val="303"/>
          <w:jc w:val="center"/>
        </w:trPr>
        <w:tc>
          <w:tcPr>
            <w:tcW w:w="2308" w:type="dxa"/>
            <w:noWrap/>
            <w:hideMark/>
          </w:tcPr>
          <w:p w14:paraId="376FEF8E" w14:textId="77777777" w:rsidR="007551CD" w:rsidRPr="00F77500" w:rsidRDefault="007551CD" w:rsidP="009268E2">
            <w:pPr>
              <w:spacing w:line="240" w:lineRule="exact"/>
              <w:rPr>
                <w:sz w:val="24"/>
                <w:szCs w:val="24"/>
              </w:rPr>
            </w:pPr>
            <w:r w:rsidRPr="00F77500">
              <w:rPr>
                <w:sz w:val="24"/>
                <w:szCs w:val="24"/>
              </w:rPr>
              <w:t>climate</w:t>
            </w:r>
          </w:p>
        </w:tc>
        <w:tc>
          <w:tcPr>
            <w:tcW w:w="1546" w:type="dxa"/>
            <w:noWrap/>
            <w:hideMark/>
          </w:tcPr>
          <w:p w14:paraId="5C45DDF2" w14:textId="77777777" w:rsidR="007551CD" w:rsidRPr="00F56ED6" w:rsidRDefault="007551CD" w:rsidP="009268E2">
            <w:pPr>
              <w:jc w:val="center"/>
              <w:rPr>
                <w:sz w:val="24"/>
                <w:szCs w:val="24"/>
              </w:rPr>
            </w:pPr>
            <w:r w:rsidRPr="00F56ED6">
              <w:rPr>
                <w:sz w:val="24"/>
                <w:szCs w:val="24"/>
              </w:rPr>
              <w:t>-0.08</w:t>
            </w:r>
          </w:p>
        </w:tc>
        <w:tc>
          <w:tcPr>
            <w:tcW w:w="1547" w:type="dxa"/>
            <w:noWrap/>
            <w:hideMark/>
          </w:tcPr>
          <w:p w14:paraId="7F607210" w14:textId="77777777" w:rsidR="007551CD" w:rsidRPr="00F77500" w:rsidRDefault="007551CD" w:rsidP="009268E2">
            <w:pPr>
              <w:jc w:val="center"/>
              <w:rPr>
                <w:sz w:val="24"/>
                <w:szCs w:val="24"/>
              </w:rPr>
            </w:pPr>
            <w:r w:rsidRPr="00E841A4">
              <w:rPr>
                <w:sz w:val="24"/>
                <w:szCs w:val="24"/>
              </w:rPr>
              <w:t>0.02</w:t>
            </w:r>
          </w:p>
        </w:tc>
        <w:tc>
          <w:tcPr>
            <w:tcW w:w="1547" w:type="dxa"/>
            <w:noWrap/>
            <w:hideMark/>
          </w:tcPr>
          <w:p w14:paraId="3204D842" w14:textId="77777777" w:rsidR="007551CD" w:rsidRPr="00F56ED6" w:rsidRDefault="007551CD" w:rsidP="009268E2">
            <w:pPr>
              <w:jc w:val="center"/>
              <w:rPr>
                <w:sz w:val="24"/>
                <w:szCs w:val="24"/>
              </w:rPr>
            </w:pPr>
            <w:r w:rsidRPr="00F56ED6">
              <w:rPr>
                <w:sz w:val="24"/>
                <w:szCs w:val="24"/>
              </w:rPr>
              <w:t>-0.18***</w:t>
            </w:r>
          </w:p>
        </w:tc>
        <w:tc>
          <w:tcPr>
            <w:tcW w:w="1547" w:type="dxa"/>
            <w:noWrap/>
            <w:hideMark/>
          </w:tcPr>
          <w:p w14:paraId="7EE92CF8" w14:textId="77777777" w:rsidR="007551CD" w:rsidRPr="00F77500" w:rsidRDefault="007551CD" w:rsidP="009268E2">
            <w:pPr>
              <w:jc w:val="center"/>
              <w:rPr>
                <w:sz w:val="24"/>
                <w:szCs w:val="24"/>
              </w:rPr>
            </w:pPr>
            <w:r w:rsidRPr="00F77500">
              <w:rPr>
                <w:sz w:val="24"/>
                <w:szCs w:val="24"/>
              </w:rPr>
              <w:t>-0.03***</w:t>
            </w:r>
          </w:p>
        </w:tc>
        <w:tc>
          <w:tcPr>
            <w:tcW w:w="1547" w:type="dxa"/>
            <w:noWrap/>
            <w:hideMark/>
          </w:tcPr>
          <w:p w14:paraId="526F33DB" w14:textId="77777777" w:rsidR="007551CD" w:rsidRPr="00F77500" w:rsidRDefault="007551CD" w:rsidP="009268E2">
            <w:pPr>
              <w:jc w:val="center"/>
              <w:rPr>
                <w:sz w:val="24"/>
                <w:szCs w:val="24"/>
              </w:rPr>
            </w:pPr>
            <w:r w:rsidRPr="00076524">
              <w:rPr>
                <w:sz w:val="24"/>
                <w:szCs w:val="24"/>
              </w:rPr>
              <w:t>-0.05***</w:t>
            </w:r>
          </w:p>
        </w:tc>
        <w:tc>
          <w:tcPr>
            <w:tcW w:w="1547" w:type="dxa"/>
          </w:tcPr>
          <w:p w14:paraId="0F254BE0" w14:textId="77777777" w:rsidR="007551CD" w:rsidRPr="00E841A4" w:rsidRDefault="007551CD" w:rsidP="009268E2">
            <w:pPr>
              <w:jc w:val="center"/>
              <w:rPr>
                <w:sz w:val="24"/>
                <w:szCs w:val="24"/>
              </w:rPr>
            </w:pPr>
            <w:r w:rsidRPr="00076524">
              <w:rPr>
                <w:sz w:val="24"/>
                <w:szCs w:val="24"/>
              </w:rPr>
              <w:t>-0.04*</w:t>
            </w:r>
          </w:p>
        </w:tc>
      </w:tr>
      <w:tr w:rsidR="007551CD" w:rsidRPr="00F77500" w14:paraId="79748A6A" w14:textId="77777777" w:rsidTr="009268E2">
        <w:trPr>
          <w:trHeight w:val="303"/>
          <w:jc w:val="center"/>
        </w:trPr>
        <w:tc>
          <w:tcPr>
            <w:tcW w:w="2308" w:type="dxa"/>
            <w:noWrap/>
            <w:hideMark/>
          </w:tcPr>
          <w:p w14:paraId="3DDD0FC9" w14:textId="77777777" w:rsidR="007551CD" w:rsidRPr="00F77500" w:rsidRDefault="007551CD" w:rsidP="009268E2">
            <w:pPr>
              <w:spacing w:line="240" w:lineRule="exact"/>
              <w:rPr>
                <w:sz w:val="24"/>
                <w:szCs w:val="24"/>
              </w:rPr>
            </w:pPr>
          </w:p>
        </w:tc>
        <w:tc>
          <w:tcPr>
            <w:tcW w:w="1546" w:type="dxa"/>
            <w:noWrap/>
            <w:hideMark/>
          </w:tcPr>
          <w:p w14:paraId="64B36C88" w14:textId="77777777" w:rsidR="007551CD" w:rsidRPr="00F56ED6" w:rsidRDefault="007551CD" w:rsidP="009268E2">
            <w:pPr>
              <w:jc w:val="center"/>
              <w:rPr>
                <w:sz w:val="24"/>
                <w:szCs w:val="24"/>
              </w:rPr>
            </w:pPr>
            <w:r w:rsidRPr="00F56ED6">
              <w:rPr>
                <w:sz w:val="24"/>
                <w:szCs w:val="24"/>
              </w:rPr>
              <w:t>(0.78)</w:t>
            </w:r>
          </w:p>
        </w:tc>
        <w:tc>
          <w:tcPr>
            <w:tcW w:w="1547" w:type="dxa"/>
            <w:noWrap/>
            <w:hideMark/>
          </w:tcPr>
          <w:p w14:paraId="5257876E" w14:textId="77777777" w:rsidR="007551CD" w:rsidRPr="00F77500" w:rsidRDefault="007551CD" w:rsidP="009268E2">
            <w:pPr>
              <w:jc w:val="center"/>
              <w:rPr>
                <w:sz w:val="24"/>
                <w:szCs w:val="24"/>
              </w:rPr>
            </w:pPr>
            <w:r w:rsidRPr="00E841A4">
              <w:rPr>
                <w:sz w:val="24"/>
                <w:szCs w:val="24"/>
              </w:rPr>
              <w:t>(0.02)</w:t>
            </w:r>
          </w:p>
        </w:tc>
        <w:tc>
          <w:tcPr>
            <w:tcW w:w="1547" w:type="dxa"/>
            <w:noWrap/>
            <w:hideMark/>
          </w:tcPr>
          <w:p w14:paraId="02F361A1" w14:textId="77777777" w:rsidR="007551CD" w:rsidRPr="00F56ED6" w:rsidRDefault="007551CD" w:rsidP="009268E2">
            <w:pPr>
              <w:jc w:val="center"/>
              <w:rPr>
                <w:sz w:val="24"/>
                <w:szCs w:val="24"/>
              </w:rPr>
            </w:pPr>
            <w:r w:rsidRPr="00F56ED6">
              <w:rPr>
                <w:sz w:val="24"/>
                <w:szCs w:val="24"/>
              </w:rPr>
              <w:t>(0.07)</w:t>
            </w:r>
          </w:p>
        </w:tc>
        <w:tc>
          <w:tcPr>
            <w:tcW w:w="1547" w:type="dxa"/>
            <w:noWrap/>
            <w:hideMark/>
          </w:tcPr>
          <w:p w14:paraId="4DF508B9" w14:textId="77777777" w:rsidR="007551CD" w:rsidRPr="00F77500" w:rsidRDefault="007551CD" w:rsidP="009268E2">
            <w:pPr>
              <w:jc w:val="center"/>
              <w:rPr>
                <w:sz w:val="24"/>
                <w:szCs w:val="24"/>
              </w:rPr>
            </w:pPr>
            <w:r w:rsidRPr="00F77500">
              <w:rPr>
                <w:sz w:val="24"/>
                <w:szCs w:val="24"/>
              </w:rPr>
              <w:t>(0.01)</w:t>
            </w:r>
          </w:p>
        </w:tc>
        <w:tc>
          <w:tcPr>
            <w:tcW w:w="1547" w:type="dxa"/>
            <w:noWrap/>
            <w:hideMark/>
          </w:tcPr>
          <w:p w14:paraId="4C5C73A1" w14:textId="77777777" w:rsidR="007551CD" w:rsidRPr="00F77500" w:rsidRDefault="007551CD" w:rsidP="009268E2">
            <w:pPr>
              <w:jc w:val="center"/>
              <w:rPr>
                <w:sz w:val="24"/>
                <w:szCs w:val="24"/>
              </w:rPr>
            </w:pPr>
            <w:r w:rsidRPr="00076524">
              <w:rPr>
                <w:sz w:val="24"/>
                <w:szCs w:val="24"/>
              </w:rPr>
              <w:t>(0.01)</w:t>
            </w:r>
          </w:p>
        </w:tc>
        <w:tc>
          <w:tcPr>
            <w:tcW w:w="1547" w:type="dxa"/>
          </w:tcPr>
          <w:p w14:paraId="11CCD0D7" w14:textId="77777777" w:rsidR="007551CD" w:rsidRPr="00E841A4" w:rsidRDefault="007551CD" w:rsidP="009268E2">
            <w:pPr>
              <w:jc w:val="center"/>
              <w:rPr>
                <w:sz w:val="24"/>
                <w:szCs w:val="24"/>
              </w:rPr>
            </w:pPr>
            <w:r w:rsidRPr="00076524">
              <w:rPr>
                <w:sz w:val="24"/>
                <w:szCs w:val="24"/>
              </w:rPr>
              <w:t>(0.02)</w:t>
            </w:r>
          </w:p>
        </w:tc>
      </w:tr>
      <w:tr w:rsidR="007551CD" w:rsidRPr="00F77500" w14:paraId="7238F119" w14:textId="77777777" w:rsidTr="009268E2">
        <w:trPr>
          <w:trHeight w:val="303"/>
          <w:jc w:val="center"/>
        </w:trPr>
        <w:tc>
          <w:tcPr>
            <w:tcW w:w="2308" w:type="dxa"/>
            <w:noWrap/>
            <w:hideMark/>
          </w:tcPr>
          <w:p w14:paraId="06EEFB33" w14:textId="77777777" w:rsidR="007551CD" w:rsidRPr="00F77500" w:rsidRDefault="007551CD" w:rsidP="009268E2">
            <w:pPr>
              <w:spacing w:line="240" w:lineRule="exact"/>
              <w:rPr>
                <w:sz w:val="24"/>
                <w:szCs w:val="24"/>
              </w:rPr>
            </w:pPr>
            <w:r w:rsidRPr="00F77500">
              <w:rPr>
                <w:sz w:val="24"/>
                <w:szCs w:val="24"/>
              </w:rPr>
              <w:t>Constant</w:t>
            </w:r>
          </w:p>
        </w:tc>
        <w:tc>
          <w:tcPr>
            <w:tcW w:w="1546" w:type="dxa"/>
            <w:noWrap/>
            <w:hideMark/>
          </w:tcPr>
          <w:p w14:paraId="19277C37" w14:textId="77777777" w:rsidR="007551CD" w:rsidRPr="00F56ED6" w:rsidRDefault="007551CD" w:rsidP="009268E2">
            <w:pPr>
              <w:jc w:val="center"/>
              <w:rPr>
                <w:sz w:val="24"/>
                <w:szCs w:val="24"/>
              </w:rPr>
            </w:pPr>
            <w:r w:rsidRPr="00F56ED6">
              <w:rPr>
                <w:sz w:val="24"/>
                <w:szCs w:val="24"/>
              </w:rPr>
              <w:t>11.04***</w:t>
            </w:r>
          </w:p>
        </w:tc>
        <w:tc>
          <w:tcPr>
            <w:tcW w:w="1547" w:type="dxa"/>
            <w:noWrap/>
            <w:hideMark/>
          </w:tcPr>
          <w:p w14:paraId="1AD515A9" w14:textId="77777777" w:rsidR="007551CD" w:rsidRPr="00F77500" w:rsidRDefault="007551CD" w:rsidP="009268E2">
            <w:pPr>
              <w:jc w:val="center"/>
              <w:rPr>
                <w:sz w:val="24"/>
                <w:szCs w:val="24"/>
              </w:rPr>
            </w:pPr>
            <w:r w:rsidRPr="00E841A4">
              <w:rPr>
                <w:sz w:val="24"/>
                <w:szCs w:val="24"/>
              </w:rPr>
              <w:t>0.24***</w:t>
            </w:r>
          </w:p>
        </w:tc>
        <w:tc>
          <w:tcPr>
            <w:tcW w:w="1547" w:type="dxa"/>
            <w:noWrap/>
            <w:hideMark/>
          </w:tcPr>
          <w:p w14:paraId="7BACB966" w14:textId="77777777" w:rsidR="007551CD" w:rsidRPr="00F56ED6" w:rsidRDefault="007551CD" w:rsidP="009268E2">
            <w:pPr>
              <w:jc w:val="center"/>
              <w:rPr>
                <w:sz w:val="24"/>
                <w:szCs w:val="24"/>
              </w:rPr>
            </w:pPr>
            <w:r w:rsidRPr="00F56ED6">
              <w:rPr>
                <w:sz w:val="24"/>
                <w:szCs w:val="24"/>
              </w:rPr>
              <w:t>0.75***</w:t>
            </w:r>
          </w:p>
        </w:tc>
        <w:tc>
          <w:tcPr>
            <w:tcW w:w="1547" w:type="dxa"/>
            <w:noWrap/>
            <w:hideMark/>
          </w:tcPr>
          <w:p w14:paraId="2C51896C" w14:textId="77777777" w:rsidR="007551CD" w:rsidRPr="00F77500" w:rsidRDefault="007551CD" w:rsidP="009268E2">
            <w:pPr>
              <w:jc w:val="center"/>
              <w:rPr>
                <w:sz w:val="24"/>
                <w:szCs w:val="24"/>
              </w:rPr>
            </w:pPr>
            <w:r w:rsidRPr="00F77500">
              <w:rPr>
                <w:sz w:val="24"/>
                <w:szCs w:val="24"/>
              </w:rPr>
              <w:t>0.08***</w:t>
            </w:r>
          </w:p>
        </w:tc>
        <w:tc>
          <w:tcPr>
            <w:tcW w:w="1547" w:type="dxa"/>
            <w:noWrap/>
            <w:hideMark/>
          </w:tcPr>
          <w:p w14:paraId="4F11C861" w14:textId="77777777" w:rsidR="007551CD" w:rsidRPr="00F77500" w:rsidRDefault="007551CD" w:rsidP="009268E2">
            <w:pPr>
              <w:jc w:val="center"/>
              <w:rPr>
                <w:sz w:val="24"/>
                <w:szCs w:val="24"/>
              </w:rPr>
            </w:pPr>
            <w:r w:rsidRPr="00076524">
              <w:rPr>
                <w:sz w:val="24"/>
                <w:szCs w:val="24"/>
              </w:rPr>
              <w:t>0.12***</w:t>
            </w:r>
          </w:p>
        </w:tc>
        <w:tc>
          <w:tcPr>
            <w:tcW w:w="1547" w:type="dxa"/>
          </w:tcPr>
          <w:p w14:paraId="78410A66" w14:textId="77777777" w:rsidR="007551CD" w:rsidRPr="00E841A4" w:rsidRDefault="007551CD" w:rsidP="009268E2">
            <w:pPr>
              <w:jc w:val="center"/>
              <w:rPr>
                <w:sz w:val="24"/>
                <w:szCs w:val="24"/>
              </w:rPr>
            </w:pPr>
            <w:r w:rsidRPr="00076524">
              <w:rPr>
                <w:sz w:val="24"/>
                <w:szCs w:val="24"/>
              </w:rPr>
              <w:t>0.19***</w:t>
            </w:r>
          </w:p>
        </w:tc>
      </w:tr>
      <w:tr w:rsidR="007551CD" w:rsidRPr="00F77500" w14:paraId="364D9456" w14:textId="77777777" w:rsidTr="009268E2">
        <w:trPr>
          <w:trHeight w:val="303"/>
          <w:jc w:val="center"/>
        </w:trPr>
        <w:tc>
          <w:tcPr>
            <w:tcW w:w="2308" w:type="dxa"/>
            <w:noWrap/>
            <w:hideMark/>
          </w:tcPr>
          <w:p w14:paraId="0D864AA4" w14:textId="77777777" w:rsidR="007551CD" w:rsidRPr="00F77500" w:rsidRDefault="007551CD" w:rsidP="009268E2">
            <w:pPr>
              <w:spacing w:line="240" w:lineRule="exact"/>
              <w:rPr>
                <w:sz w:val="24"/>
                <w:szCs w:val="24"/>
              </w:rPr>
            </w:pPr>
          </w:p>
        </w:tc>
        <w:tc>
          <w:tcPr>
            <w:tcW w:w="1546" w:type="dxa"/>
            <w:noWrap/>
            <w:hideMark/>
          </w:tcPr>
          <w:p w14:paraId="73EA211C" w14:textId="77777777" w:rsidR="007551CD" w:rsidRPr="00F56ED6" w:rsidRDefault="007551CD" w:rsidP="009268E2">
            <w:pPr>
              <w:jc w:val="center"/>
              <w:rPr>
                <w:sz w:val="24"/>
                <w:szCs w:val="24"/>
              </w:rPr>
            </w:pPr>
            <w:r w:rsidRPr="00F56ED6">
              <w:rPr>
                <w:sz w:val="24"/>
                <w:szCs w:val="24"/>
              </w:rPr>
              <w:t>(0.87)</w:t>
            </w:r>
          </w:p>
        </w:tc>
        <w:tc>
          <w:tcPr>
            <w:tcW w:w="1547" w:type="dxa"/>
            <w:noWrap/>
            <w:hideMark/>
          </w:tcPr>
          <w:p w14:paraId="78051D77" w14:textId="77777777" w:rsidR="007551CD" w:rsidRPr="00F77500" w:rsidRDefault="007551CD" w:rsidP="009268E2">
            <w:pPr>
              <w:jc w:val="center"/>
              <w:rPr>
                <w:sz w:val="24"/>
                <w:szCs w:val="24"/>
              </w:rPr>
            </w:pPr>
            <w:r w:rsidRPr="00E841A4">
              <w:rPr>
                <w:sz w:val="24"/>
                <w:szCs w:val="24"/>
              </w:rPr>
              <w:t>(0.02)</w:t>
            </w:r>
          </w:p>
        </w:tc>
        <w:tc>
          <w:tcPr>
            <w:tcW w:w="1547" w:type="dxa"/>
            <w:noWrap/>
            <w:hideMark/>
          </w:tcPr>
          <w:p w14:paraId="77484674" w14:textId="77777777" w:rsidR="007551CD" w:rsidRPr="00F56ED6" w:rsidRDefault="007551CD" w:rsidP="009268E2">
            <w:pPr>
              <w:jc w:val="center"/>
              <w:rPr>
                <w:sz w:val="24"/>
                <w:szCs w:val="24"/>
              </w:rPr>
            </w:pPr>
            <w:r w:rsidRPr="00F56ED6">
              <w:rPr>
                <w:sz w:val="24"/>
                <w:szCs w:val="24"/>
              </w:rPr>
              <w:t>(0.07)</w:t>
            </w:r>
          </w:p>
        </w:tc>
        <w:tc>
          <w:tcPr>
            <w:tcW w:w="1547" w:type="dxa"/>
            <w:noWrap/>
            <w:hideMark/>
          </w:tcPr>
          <w:p w14:paraId="2AC3C375" w14:textId="77777777" w:rsidR="007551CD" w:rsidRPr="00F77500" w:rsidRDefault="007551CD" w:rsidP="009268E2">
            <w:pPr>
              <w:jc w:val="center"/>
              <w:rPr>
                <w:sz w:val="24"/>
                <w:szCs w:val="24"/>
              </w:rPr>
            </w:pPr>
            <w:r w:rsidRPr="00F77500">
              <w:rPr>
                <w:sz w:val="24"/>
                <w:szCs w:val="24"/>
              </w:rPr>
              <w:t>(0.01)</w:t>
            </w:r>
          </w:p>
        </w:tc>
        <w:tc>
          <w:tcPr>
            <w:tcW w:w="1547" w:type="dxa"/>
            <w:noWrap/>
            <w:hideMark/>
          </w:tcPr>
          <w:p w14:paraId="332E27F6" w14:textId="77777777" w:rsidR="007551CD" w:rsidRPr="00F77500" w:rsidRDefault="007551CD" w:rsidP="009268E2">
            <w:pPr>
              <w:jc w:val="center"/>
              <w:rPr>
                <w:sz w:val="24"/>
                <w:szCs w:val="24"/>
              </w:rPr>
            </w:pPr>
            <w:r w:rsidRPr="00076524">
              <w:rPr>
                <w:sz w:val="24"/>
                <w:szCs w:val="24"/>
              </w:rPr>
              <w:t>(0.01)</w:t>
            </w:r>
          </w:p>
        </w:tc>
        <w:tc>
          <w:tcPr>
            <w:tcW w:w="1547" w:type="dxa"/>
          </w:tcPr>
          <w:p w14:paraId="0CBFD4A6" w14:textId="77777777" w:rsidR="007551CD" w:rsidRPr="00E841A4" w:rsidRDefault="007551CD" w:rsidP="009268E2">
            <w:pPr>
              <w:jc w:val="center"/>
              <w:rPr>
                <w:sz w:val="24"/>
                <w:szCs w:val="24"/>
              </w:rPr>
            </w:pPr>
            <w:r w:rsidRPr="00076524">
              <w:rPr>
                <w:sz w:val="24"/>
                <w:szCs w:val="24"/>
              </w:rPr>
              <w:t>(0.02)</w:t>
            </w:r>
          </w:p>
        </w:tc>
      </w:tr>
      <w:tr w:rsidR="007551CD" w:rsidRPr="00F77500" w14:paraId="28BEAE82" w14:textId="77777777" w:rsidTr="009268E2">
        <w:trPr>
          <w:trHeight w:val="303"/>
          <w:jc w:val="center"/>
        </w:trPr>
        <w:tc>
          <w:tcPr>
            <w:tcW w:w="2308" w:type="dxa"/>
            <w:noWrap/>
            <w:hideMark/>
          </w:tcPr>
          <w:p w14:paraId="59406B47" w14:textId="77777777" w:rsidR="007551CD" w:rsidRPr="00F77500" w:rsidRDefault="007551CD" w:rsidP="009268E2">
            <w:pPr>
              <w:spacing w:line="240" w:lineRule="exact"/>
              <w:rPr>
                <w:sz w:val="24"/>
                <w:szCs w:val="24"/>
              </w:rPr>
            </w:pPr>
            <w:r w:rsidRPr="00F77500">
              <w:rPr>
                <w:sz w:val="24"/>
                <w:szCs w:val="24"/>
              </w:rPr>
              <w:t>Observations</w:t>
            </w:r>
          </w:p>
        </w:tc>
        <w:tc>
          <w:tcPr>
            <w:tcW w:w="1546" w:type="dxa"/>
            <w:noWrap/>
            <w:hideMark/>
          </w:tcPr>
          <w:p w14:paraId="176059F0" w14:textId="77777777" w:rsidR="007551CD" w:rsidRPr="00F56ED6" w:rsidRDefault="007551CD" w:rsidP="009268E2">
            <w:pPr>
              <w:jc w:val="center"/>
              <w:rPr>
                <w:sz w:val="24"/>
                <w:szCs w:val="24"/>
              </w:rPr>
            </w:pPr>
            <w:r w:rsidRPr="00F56ED6">
              <w:rPr>
                <w:sz w:val="24"/>
                <w:szCs w:val="24"/>
              </w:rPr>
              <w:t>435</w:t>
            </w:r>
          </w:p>
        </w:tc>
        <w:tc>
          <w:tcPr>
            <w:tcW w:w="1547" w:type="dxa"/>
            <w:noWrap/>
            <w:hideMark/>
          </w:tcPr>
          <w:p w14:paraId="6667092D" w14:textId="77777777" w:rsidR="007551CD" w:rsidRPr="00F77500" w:rsidRDefault="007551CD" w:rsidP="009268E2">
            <w:pPr>
              <w:jc w:val="center"/>
              <w:rPr>
                <w:sz w:val="24"/>
                <w:szCs w:val="24"/>
              </w:rPr>
            </w:pPr>
            <w:r w:rsidRPr="00F77500">
              <w:rPr>
                <w:sz w:val="24"/>
                <w:szCs w:val="24"/>
              </w:rPr>
              <w:t>435</w:t>
            </w:r>
          </w:p>
        </w:tc>
        <w:tc>
          <w:tcPr>
            <w:tcW w:w="1547" w:type="dxa"/>
            <w:noWrap/>
            <w:hideMark/>
          </w:tcPr>
          <w:p w14:paraId="19D7FE02" w14:textId="77777777" w:rsidR="007551CD" w:rsidRPr="00F56ED6" w:rsidRDefault="007551CD" w:rsidP="009268E2">
            <w:pPr>
              <w:jc w:val="center"/>
              <w:rPr>
                <w:sz w:val="24"/>
                <w:szCs w:val="24"/>
              </w:rPr>
            </w:pPr>
            <w:r w:rsidRPr="00F56ED6">
              <w:rPr>
                <w:sz w:val="24"/>
                <w:szCs w:val="24"/>
              </w:rPr>
              <w:t>435</w:t>
            </w:r>
          </w:p>
        </w:tc>
        <w:tc>
          <w:tcPr>
            <w:tcW w:w="1547" w:type="dxa"/>
            <w:noWrap/>
            <w:hideMark/>
          </w:tcPr>
          <w:p w14:paraId="0E385378" w14:textId="77777777" w:rsidR="007551CD" w:rsidRPr="00F77500" w:rsidRDefault="007551CD" w:rsidP="009268E2">
            <w:pPr>
              <w:jc w:val="center"/>
              <w:rPr>
                <w:sz w:val="24"/>
                <w:szCs w:val="24"/>
              </w:rPr>
            </w:pPr>
            <w:r w:rsidRPr="00F77500">
              <w:rPr>
                <w:sz w:val="24"/>
                <w:szCs w:val="24"/>
              </w:rPr>
              <w:t>561</w:t>
            </w:r>
          </w:p>
        </w:tc>
        <w:tc>
          <w:tcPr>
            <w:tcW w:w="1547" w:type="dxa"/>
            <w:noWrap/>
            <w:hideMark/>
          </w:tcPr>
          <w:p w14:paraId="21E6D3AD" w14:textId="77777777" w:rsidR="007551CD" w:rsidRPr="00F77500" w:rsidRDefault="007551CD" w:rsidP="009268E2">
            <w:pPr>
              <w:jc w:val="center"/>
              <w:rPr>
                <w:sz w:val="24"/>
                <w:szCs w:val="24"/>
              </w:rPr>
            </w:pPr>
            <w:r w:rsidRPr="00076524">
              <w:rPr>
                <w:sz w:val="24"/>
                <w:szCs w:val="24"/>
              </w:rPr>
              <w:t>561</w:t>
            </w:r>
          </w:p>
        </w:tc>
        <w:tc>
          <w:tcPr>
            <w:tcW w:w="1547" w:type="dxa"/>
          </w:tcPr>
          <w:p w14:paraId="2F53465A" w14:textId="77777777" w:rsidR="007551CD" w:rsidRPr="00F77500" w:rsidRDefault="007551CD" w:rsidP="009268E2">
            <w:pPr>
              <w:jc w:val="center"/>
              <w:rPr>
                <w:sz w:val="24"/>
                <w:szCs w:val="24"/>
              </w:rPr>
            </w:pPr>
            <w:r w:rsidRPr="00076524">
              <w:rPr>
                <w:sz w:val="24"/>
                <w:szCs w:val="24"/>
              </w:rPr>
              <w:t>561</w:t>
            </w:r>
          </w:p>
        </w:tc>
      </w:tr>
      <w:tr w:rsidR="007551CD" w:rsidRPr="00F77500" w14:paraId="73C90E05" w14:textId="77777777" w:rsidTr="009268E2">
        <w:trPr>
          <w:trHeight w:val="303"/>
          <w:jc w:val="center"/>
        </w:trPr>
        <w:tc>
          <w:tcPr>
            <w:tcW w:w="2308" w:type="dxa"/>
            <w:noWrap/>
            <w:hideMark/>
          </w:tcPr>
          <w:p w14:paraId="36397377" w14:textId="77777777" w:rsidR="007551CD" w:rsidRPr="00F77500" w:rsidRDefault="007551CD" w:rsidP="009268E2">
            <w:pPr>
              <w:spacing w:line="240" w:lineRule="exact"/>
              <w:rPr>
                <w:sz w:val="24"/>
                <w:szCs w:val="24"/>
              </w:rPr>
            </w:pPr>
            <w:r w:rsidRPr="00F77500">
              <w:rPr>
                <w:sz w:val="24"/>
                <w:szCs w:val="24"/>
              </w:rPr>
              <w:t>Standardized beta(%)</w:t>
            </w:r>
          </w:p>
        </w:tc>
        <w:tc>
          <w:tcPr>
            <w:tcW w:w="1546" w:type="dxa"/>
            <w:noWrap/>
            <w:hideMark/>
          </w:tcPr>
          <w:p w14:paraId="550F6596" w14:textId="77777777" w:rsidR="007551CD" w:rsidRPr="00F56ED6" w:rsidRDefault="007551CD" w:rsidP="009268E2">
            <w:pPr>
              <w:jc w:val="center"/>
              <w:rPr>
                <w:sz w:val="24"/>
                <w:szCs w:val="24"/>
              </w:rPr>
            </w:pPr>
            <w:r w:rsidRPr="00F56ED6">
              <w:rPr>
                <w:sz w:val="24"/>
                <w:szCs w:val="24"/>
              </w:rPr>
              <w:t>12.59</w:t>
            </w:r>
          </w:p>
        </w:tc>
        <w:tc>
          <w:tcPr>
            <w:tcW w:w="1547" w:type="dxa"/>
            <w:noWrap/>
            <w:hideMark/>
          </w:tcPr>
          <w:p w14:paraId="4AB8FEAA" w14:textId="77777777" w:rsidR="007551CD" w:rsidRPr="00F77500" w:rsidRDefault="007551CD" w:rsidP="009268E2">
            <w:pPr>
              <w:jc w:val="center"/>
              <w:rPr>
                <w:sz w:val="24"/>
                <w:szCs w:val="24"/>
              </w:rPr>
            </w:pPr>
            <w:r>
              <w:rPr>
                <w:rFonts w:hint="eastAsia"/>
                <w:sz w:val="24"/>
                <w:szCs w:val="24"/>
              </w:rPr>
              <w:t>12.31</w:t>
            </w:r>
          </w:p>
        </w:tc>
        <w:tc>
          <w:tcPr>
            <w:tcW w:w="1547" w:type="dxa"/>
            <w:noWrap/>
            <w:hideMark/>
          </w:tcPr>
          <w:p w14:paraId="360E8B10" w14:textId="77777777" w:rsidR="007551CD" w:rsidRPr="00F56ED6" w:rsidRDefault="007551CD" w:rsidP="009268E2">
            <w:pPr>
              <w:jc w:val="center"/>
              <w:rPr>
                <w:sz w:val="24"/>
                <w:szCs w:val="24"/>
              </w:rPr>
            </w:pPr>
            <w:r w:rsidRPr="00F56ED6">
              <w:rPr>
                <w:sz w:val="24"/>
                <w:szCs w:val="24"/>
              </w:rPr>
              <w:t>10.8</w:t>
            </w:r>
          </w:p>
        </w:tc>
        <w:tc>
          <w:tcPr>
            <w:tcW w:w="1547" w:type="dxa"/>
            <w:noWrap/>
            <w:hideMark/>
          </w:tcPr>
          <w:p w14:paraId="66F9AD57" w14:textId="77777777" w:rsidR="007551CD" w:rsidRPr="00F77500" w:rsidRDefault="007551CD" w:rsidP="009268E2">
            <w:pPr>
              <w:jc w:val="center"/>
              <w:rPr>
                <w:sz w:val="24"/>
                <w:szCs w:val="24"/>
              </w:rPr>
            </w:pPr>
            <w:r w:rsidRPr="00F77500">
              <w:rPr>
                <w:sz w:val="24"/>
                <w:szCs w:val="24"/>
              </w:rPr>
              <w:t>22.69</w:t>
            </w:r>
          </w:p>
        </w:tc>
        <w:tc>
          <w:tcPr>
            <w:tcW w:w="1547" w:type="dxa"/>
            <w:noWrap/>
            <w:hideMark/>
          </w:tcPr>
          <w:p w14:paraId="137BDC38" w14:textId="77777777" w:rsidR="007551CD" w:rsidRPr="00F77500" w:rsidRDefault="007551CD" w:rsidP="009268E2">
            <w:pPr>
              <w:jc w:val="center"/>
              <w:rPr>
                <w:sz w:val="24"/>
                <w:szCs w:val="24"/>
              </w:rPr>
            </w:pPr>
            <w:r w:rsidRPr="00076524">
              <w:rPr>
                <w:sz w:val="24"/>
                <w:szCs w:val="24"/>
              </w:rPr>
              <w:t>18.87</w:t>
            </w:r>
          </w:p>
        </w:tc>
        <w:tc>
          <w:tcPr>
            <w:tcW w:w="1547" w:type="dxa"/>
          </w:tcPr>
          <w:p w14:paraId="11BBFC41" w14:textId="77777777" w:rsidR="007551CD" w:rsidRDefault="007551CD" w:rsidP="009268E2">
            <w:pPr>
              <w:jc w:val="center"/>
              <w:rPr>
                <w:sz w:val="24"/>
                <w:szCs w:val="24"/>
              </w:rPr>
            </w:pPr>
            <w:r w:rsidRPr="00076524">
              <w:rPr>
                <w:sz w:val="24"/>
                <w:szCs w:val="24"/>
              </w:rPr>
              <w:t>9.18</w:t>
            </w:r>
          </w:p>
        </w:tc>
      </w:tr>
      <w:tr w:rsidR="007551CD" w:rsidRPr="00F77500" w14:paraId="0FE73C4D" w14:textId="77777777" w:rsidTr="009268E2">
        <w:trPr>
          <w:trHeight w:val="303"/>
          <w:jc w:val="center"/>
        </w:trPr>
        <w:tc>
          <w:tcPr>
            <w:tcW w:w="2308" w:type="dxa"/>
            <w:noWrap/>
            <w:hideMark/>
          </w:tcPr>
          <w:p w14:paraId="032BCFCE" w14:textId="77777777" w:rsidR="007551CD" w:rsidRPr="00F77500" w:rsidRDefault="007551CD" w:rsidP="009268E2">
            <w:pPr>
              <w:spacing w:line="240" w:lineRule="exact"/>
              <w:rPr>
                <w:sz w:val="24"/>
                <w:szCs w:val="24"/>
              </w:rPr>
            </w:pPr>
            <w:r w:rsidRPr="00F77500">
              <w:rPr>
                <w:sz w:val="24"/>
                <w:szCs w:val="24"/>
              </w:rPr>
              <w:t>R-squared</w:t>
            </w:r>
          </w:p>
        </w:tc>
        <w:tc>
          <w:tcPr>
            <w:tcW w:w="1546" w:type="dxa"/>
            <w:noWrap/>
            <w:hideMark/>
          </w:tcPr>
          <w:p w14:paraId="42CFBA39" w14:textId="77777777" w:rsidR="007551CD" w:rsidRPr="00F56ED6" w:rsidRDefault="007551CD" w:rsidP="009268E2">
            <w:pPr>
              <w:jc w:val="center"/>
              <w:rPr>
                <w:sz w:val="24"/>
                <w:szCs w:val="24"/>
              </w:rPr>
            </w:pPr>
            <w:r w:rsidRPr="00F56ED6">
              <w:rPr>
                <w:sz w:val="24"/>
                <w:szCs w:val="24"/>
              </w:rPr>
              <w:t>0.021</w:t>
            </w:r>
          </w:p>
        </w:tc>
        <w:tc>
          <w:tcPr>
            <w:tcW w:w="1547" w:type="dxa"/>
            <w:noWrap/>
            <w:hideMark/>
          </w:tcPr>
          <w:p w14:paraId="3627F2E1" w14:textId="77777777" w:rsidR="007551CD" w:rsidRPr="00F77500" w:rsidRDefault="007551CD" w:rsidP="009268E2">
            <w:pPr>
              <w:jc w:val="center"/>
              <w:rPr>
                <w:sz w:val="24"/>
                <w:szCs w:val="24"/>
              </w:rPr>
            </w:pPr>
            <w:r w:rsidRPr="00F77500">
              <w:rPr>
                <w:sz w:val="24"/>
                <w:szCs w:val="24"/>
              </w:rPr>
              <w:t>0.0</w:t>
            </w:r>
            <w:r>
              <w:rPr>
                <w:rFonts w:hint="eastAsia"/>
                <w:sz w:val="24"/>
                <w:szCs w:val="24"/>
              </w:rPr>
              <w:t>20</w:t>
            </w:r>
          </w:p>
        </w:tc>
        <w:tc>
          <w:tcPr>
            <w:tcW w:w="1547" w:type="dxa"/>
            <w:noWrap/>
            <w:hideMark/>
          </w:tcPr>
          <w:p w14:paraId="359D67DF" w14:textId="77777777" w:rsidR="007551CD" w:rsidRPr="00F56ED6" w:rsidRDefault="007551CD" w:rsidP="009268E2">
            <w:pPr>
              <w:jc w:val="center"/>
              <w:rPr>
                <w:sz w:val="24"/>
                <w:szCs w:val="24"/>
              </w:rPr>
            </w:pPr>
            <w:r w:rsidRPr="00F56ED6">
              <w:rPr>
                <w:sz w:val="24"/>
                <w:szCs w:val="24"/>
              </w:rPr>
              <w:t>0.033</w:t>
            </w:r>
          </w:p>
        </w:tc>
        <w:tc>
          <w:tcPr>
            <w:tcW w:w="1547" w:type="dxa"/>
            <w:noWrap/>
            <w:hideMark/>
          </w:tcPr>
          <w:p w14:paraId="72A6B073" w14:textId="77777777" w:rsidR="007551CD" w:rsidRPr="00F77500" w:rsidRDefault="007551CD" w:rsidP="009268E2">
            <w:pPr>
              <w:jc w:val="center"/>
              <w:rPr>
                <w:sz w:val="24"/>
                <w:szCs w:val="24"/>
              </w:rPr>
            </w:pPr>
            <w:r w:rsidRPr="00F77500">
              <w:rPr>
                <w:sz w:val="24"/>
                <w:szCs w:val="24"/>
              </w:rPr>
              <w:t>0.060</w:t>
            </w:r>
          </w:p>
        </w:tc>
        <w:tc>
          <w:tcPr>
            <w:tcW w:w="1547" w:type="dxa"/>
            <w:noWrap/>
            <w:hideMark/>
          </w:tcPr>
          <w:p w14:paraId="7FCC0ED4" w14:textId="77777777" w:rsidR="007551CD" w:rsidRPr="00F77500" w:rsidRDefault="007551CD" w:rsidP="009268E2">
            <w:pPr>
              <w:jc w:val="center"/>
              <w:rPr>
                <w:sz w:val="24"/>
                <w:szCs w:val="24"/>
              </w:rPr>
            </w:pPr>
            <w:r w:rsidRPr="00076524">
              <w:rPr>
                <w:sz w:val="24"/>
                <w:szCs w:val="24"/>
              </w:rPr>
              <w:t>0.087</w:t>
            </w:r>
          </w:p>
        </w:tc>
        <w:tc>
          <w:tcPr>
            <w:tcW w:w="1547" w:type="dxa"/>
          </w:tcPr>
          <w:p w14:paraId="5261E050" w14:textId="77777777" w:rsidR="007551CD" w:rsidRPr="00F77500" w:rsidRDefault="007551CD" w:rsidP="009268E2">
            <w:pPr>
              <w:jc w:val="center"/>
              <w:rPr>
                <w:sz w:val="24"/>
                <w:szCs w:val="24"/>
              </w:rPr>
            </w:pPr>
            <w:r w:rsidRPr="00076524">
              <w:rPr>
                <w:sz w:val="24"/>
                <w:szCs w:val="24"/>
              </w:rPr>
              <w:t>0.084</w:t>
            </w:r>
          </w:p>
        </w:tc>
      </w:tr>
    </w:tbl>
    <w:p w14:paraId="35010448" w14:textId="77777777" w:rsidR="007551CD" w:rsidRDefault="007551CD" w:rsidP="007551CD">
      <w:pPr>
        <w:rPr>
          <w:sz w:val="24"/>
          <w:szCs w:val="24"/>
        </w:rPr>
        <w:sectPr w:rsidR="007551CD" w:rsidSect="00E55CEB">
          <w:pgSz w:w="16838" w:h="11906" w:orient="landscape"/>
          <w:pgMar w:top="1797" w:right="1440" w:bottom="1797" w:left="1440" w:header="851" w:footer="992" w:gutter="0"/>
          <w:cols w:space="425"/>
          <w:docGrid w:linePitch="312"/>
        </w:sectPr>
      </w:pPr>
      <w:r w:rsidRPr="00F77500">
        <w:rPr>
          <w:sz w:val="24"/>
          <w:szCs w:val="24"/>
        </w:rPr>
        <w:t xml:space="preserve">Notes: Coefficients are reported. </w:t>
      </w:r>
      <w:r>
        <w:rPr>
          <w:sz w:val="24"/>
          <w:szCs w:val="24"/>
        </w:rPr>
        <w:t>Robust s</w:t>
      </w:r>
      <w:r w:rsidRPr="00F77500">
        <w:rPr>
          <w:sz w:val="24"/>
          <w:szCs w:val="24"/>
        </w:rPr>
        <w:t xml:space="preserve">tandard errors in parentheses. *, ** and *** denote significance at the 10 percent, 5 percent, and 1 percent level, respectively. The data source is China Family </w:t>
      </w:r>
      <w:r>
        <w:rPr>
          <w:sz w:val="24"/>
          <w:szCs w:val="24"/>
        </w:rPr>
        <w:t>Panel Studies</w:t>
      </w:r>
      <w:r w:rsidRPr="00F77500">
        <w:rPr>
          <w:sz w:val="24"/>
          <w:szCs w:val="24"/>
        </w:rPr>
        <w:t xml:space="preserve"> (CFPS) </w:t>
      </w:r>
    </w:p>
    <w:p w14:paraId="030DFB60" w14:textId="77777777" w:rsidR="007551CD" w:rsidRDefault="007551CD" w:rsidP="007551CD">
      <w:pPr>
        <w:jc w:val="center"/>
        <w:rPr>
          <w:sz w:val="24"/>
          <w:szCs w:val="24"/>
        </w:rPr>
      </w:pPr>
      <w:r>
        <w:rPr>
          <w:rFonts w:hint="eastAsia"/>
          <w:sz w:val="24"/>
          <w:szCs w:val="24"/>
        </w:rPr>
        <w:lastRenderedPageBreak/>
        <w:t>Tabl</w:t>
      </w:r>
      <w:r>
        <w:rPr>
          <w:sz w:val="24"/>
          <w:szCs w:val="24"/>
        </w:rPr>
        <w:t xml:space="preserve">e 4. </w:t>
      </w:r>
      <w:r w:rsidRPr="0027283D">
        <w:rPr>
          <w:sz w:val="24"/>
          <w:szCs w:val="24"/>
        </w:rPr>
        <w:t xml:space="preserve">The effect of genetic distance on </w:t>
      </w:r>
      <w:r>
        <w:rPr>
          <w:sz w:val="24"/>
          <w:szCs w:val="24"/>
        </w:rPr>
        <w:t>behavior</w:t>
      </w:r>
      <w:r w:rsidRPr="0027283D">
        <w:rPr>
          <w:sz w:val="24"/>
          <w:szCs w:val="24"/>
        </w:rPr>
        <w:t xml:space="preserve"> difference</w:t>
      </w:r>
      <w:r w:rsidRPr="000B072B">
        <w:rPr>
          <w:sz w:val="24"/>
          <w:szCs w:val="24"/>
        </w:rPr>
        <w:t>: the preference channel</w:t>
      </w:r>
      <w:r>
        <w:rPr>
          <w:sz w:val="24"/>
          <w:szCs w:val="24"/>
        </w:rPr>
        <w:t xml:space="preserve"> </w:t>
      </w:r>
    </w:p>
    <w:tbl>
      <w:tblPr>
        <w:tblStyle w:val="a8"/>
        <w:tblW w:w="0" w:type="auto"/>
        <w:tblLayout w:type="fixed"/>
        <w:tblLook w:val="04A0" w:firstRow="1" w:lastRow="0" w:firstColumn="1" w:lastColumn="0" w:noHBand="0" w:noVBand="1"/>
      </w:tblPr>
      <w:tblGrid>
        <w:gridCol w:w="2122"/>
        <w:gridCol w:w="1182"/>
        <w:gridCol w:w="1183"/>
        <w:gridCol w:w="1182"/>
        <w:gridCol w:w="1183"/>
        <w:gridCol w:w="1183"/>
        <w:gridCol w:w="1182"/>
        <w:gridCol w:w="1183"/>
        <w:gridCol w:w="1182"/>
        <w:gridCol w:w="1183"/>
        <w:gridCol w:w="1183"/>
      </w:tblGrid>
      <w:tr w:rsidR="007551CD" w:rsidRPr="0027283D" w14:paraId="209E6126" w14:textId="77777777" w:rsidTr="009268E2">
        <w:trPr>
          <w:trHeight w:val="280"/>
        </w:trPr>
        <w:tc>
          <w:tcPr>
            <w:tcW w:w="2122" w:type="dxa"/>
            <w:tcBorders>
              <w:left w:val="nil"/>
              <w:bottom w:val="nil"/>
              <w:right w:val="nil"/>
            </w:tcBorders>
            <w:noWrap/>
            <w:hideMark/>
          </w:tcPr>
          <w:p w14:paraId="4A7154B6" w14:textId="77777777" w:rsidR="007551CD" w:rsidRPr="0027283D" w:rsidRDefault="007551CD" w:rsidP="009268E2">
            <w:pPr>
              <w:jc w:val="center"/>
              <w:rPr>
                <w:sz w:val="24"/>
                <w:szCs w:val="24"/>
              </w:rPr>
            </w:pPr>
          </w:p>
        </w:tc>
        <w:tc>
          <w:tcPr>
            <w:tcW w:w="1182" w:type="dxa"/>
            <w:tcBorders>
              <w:left w:val="nil"/>
              <w:right w:val="nil"/>
            </w:tcBorders>
            <w:noWrap/>
            <w:hideMark/>
          </w:tcPr>
          <w:p w14:paraId="78CBA4DB" w14:textId="77777777" w:rsidR="007551CD" w:rsidRPr="0027283D" w:rsidRDefault="007551CD" w:rsidP="009268E2">
            <w:pPr>
              <w:jc w:val="center"/>
              <w:rPr>
                <w:sz w:val="24"/>
                <w:szCs w:val="24"/>
              </w:rPr>
            </w:pPr>
            <w:r w:rsidRPr="0027283D">
              <w:rPr>
                <w:rFonts w:hint="eastAsia"/>
                <w:sz w:val="24"/>
                <w:szCs w:val="24"/>
              </w:rPr>
              <w:t>(1)</w:t>
            </w:r>
          </w:p>
        </w:tc>
        <w:tc>
          <w:tcPr>
            <w:tcW w:w="1183" w:type="dxa"/>
            <w:tcBorders>
              <w:left w:val="nil"/>
              <w:right w:val="nil"/>
            </w:tcBorders>
            <w:noWrap/>
            <w:hideMark/>
          </w:tcPr>
          <w:p w14:paraId="37805521" w14:textId="77777777" w:rsidR="007551CD" w:rsidRPr="0027283D" w:rsidRDefault="007551CD" w:rsidP="009268E2">
            <w:pPr>
              <w:jc w:val="center"/>
              <w:rPr>
                <w:sz w:val="24"/>
                <w:szCs w:val="24"/>
              </w:rPr>
            </w:pPr>
            <w:r w:rsidRPr="0027283D">
              <w:rPr>
                <w:rFonts w:hint="eastAsia"/>
                <w:sz w:val="24"/>
                <w:szCs w:val="24"/>
              </w:rPr>
              <w:t>(2)</w:t>
            </w:r>
          </w:p>
        </w:tc>
        <w:tc>
          <w:tcPr>
            <w:tcW w:w="1182" w:type="dxa"/>
            <w:tcBorders>
              <w:left w:val="nil"/>
              <w:right w:val="nil"/>
            </w:tcBorders>
            <w:noWrap/>
            <w:hideMark/>
          </w:tcPr>
          <w:p w14:paraId="514E984C" w14:textId="77777777" w:rsidR="007551CD" w:rsidRPr="0027283D" w:rsidRDefault="007551CD" w:rsidP="009268E2">
            <w:pPr>
              <w:jc w:val="center"/>
              <w:rPr>
                <w:sz w:val="24"/>
                <w:szCs w:val="24"/>
              </w:rPr>
            </w:pPr>
            <w:r w:rsidRPr="0027283D">
              <w:rPr>
                <w:rFonts w:hint="eastAsia"/>
                <w:sz w:val="24"/>
                <w:szCs w:val="24"/>
              </w:rPr>
              <w:t>(3)</w:t>
            </w:r>
          </w:p>
        </w:tc>
        <w:tc>
          <w:tcPr>
            <w:tcW w:w="1183" w:type="dxa"/>
            <w:tcBorders>
              <w:left w:val="nil"/>
              <w:right w:val="nil"/>
            </w:tcBorders>
            <w:noWrap/>
            <w:hideMark/>
          </w:tcPr>
          <w:p w14:paraId="4F35761F" w14:textId="77777777" w:rsidR="007551CD" w:rsidRPr="0027283D" w:rsidRDefault="007551CD" w:rsidP="009268E2">
            <w:pPr>
              <w:jc w:val="center"/>
              <w:rPr>
                <w:sz w:val="24"/>
                <w:szCs w:val="24"/>
              </w:rPr>
            </w:pPr>
            <w:r w:rsidRPr="0027283D">
              <w:rPr>
                <w:rFonts w:hint="eastAsia"/>
                <w:sz w:val="24"/>
                <w:szCs w:val="24"/>
              </w:rPr>
              <w:t>(4)</w:t>
            </w:r>
          </w:p>
        </w:tc>
        <w:tc>
          <w:tcPr>
            <w:tcW w:w="1183" w:type="dxa"/>
            <w:tcBorders>
              <w:left w:val="nil"/>
              <w:right w:val="nil"/>
            </w:tcBorders>
            <w:noWrap/>
            <w:hideMark/>
          </w:tcPr>
          <w:p w14:paraId="51016D49" w14:textId="77777777" w:rsidR="007551CD" w:rsidRPr="0027283D" w:rsidRDefault="007551CD" w:rsidP="009268E2">
            <w:pPr>
              <w:jc w:val="center"/>
              <w:rPr>
                <w:sz w:val="24"/>
                <w:szCs w:val="24"/>
              </w:rPr>
            </w:pPr>
            <w:r w:rsidRPr="0027283D">
              <w:rPr>
                <w:rFonts w:hint="eastAsia"/>
                <w:sz w:val="24"/>
                <w:szCs w:val="24"/>
              </w:rPr>
              <w:t>(5)</w:t>
            </w:r>
          </w:p>
        </w:tc>
        <w:tc>
          <w:tcPr>
            <w:tcW w:w="1182" w:type="dxa"/>
            <w:tcBorders>
              <w:left w:val="nil"/>
              <w:right w:val="nil"/>
            </w:tcBorders>
            <w:noWrap/>
            <w:hideMark/>
          </w:tcPr>
          <w:p w14:paraId="3ECA642F" w14:textId="77777777" w:rsidR="007551CD" w:rsidRPr="0027283D" w:rsidRDefault="007551CD" w:rsidP="009268E2">
            <w:pPr>
              <w:jc w:val="center"/>
              <w:rPr>
                <w:sz w:val="24"/>
                <w:szCs w:val="24"/>
              </w:rPr>
            </w:pPr>
            <w:r w:rsidRPr="0027283D">
              <w:rPr>
                <w:rFonts w:hint="eastAsia"/>
                <w:sz w:val="24"/>
                <w:szCs w:val="24"/>
              </w:rPr>
              <w:t>(6)</w:t>
            </w:r>
          </w:p>
        </w:tc>
        <w:tc>
          <w:tcPr>
            <w:tcW w:w="1183" w:type="dxa"/>
            <w:tcBorders>
              <w:left w:val="nil"/>
              <w:right w:val="nil"/>
            </w:tcBorders>
            <w:noWrap/>
            <w:hideMark/>
          </w:tcPr>
          <w:p w14:paraId="757230AB" w14:textId="77777777" w:rsidR="007551CD" w:rsidRPr="0027283D" w:rsidRDefault="007551CD" w:rsidP="009268E2">
            <w:pPr>
              <w:jc w:val="center"/>
              <w:rPr>
                <w:sz w:val="24"/>
                <w:szCs w:val="24"/>
              </w:rPr>
            </w:pPr>
            <w:r w:rsidRPr="0027283D">
              <w:rPr>
                <w:rFonts w:hint="eastAsia"/>
                <w:sz w:val="24"/>
                <w:szCs w:val="24"/>
              </w:rPr>
              <w:t>(7)</w:t>
            </w:r>
          </w:p>
        </w:tc>
        <w:tc>
          <w:tcPr>
            <w:tcW w:w="1182" w:type="dxa"/>
            <w:tcBorders>
              <w:left w:val="nil"/>
              <w:right w:val="nil"/>
            </w:tcBorders>
            <w:noWrap/>
            <w:hideMark/>
          </w:tcPr>
          <w:p w14:paraId="38C208E8" w14:textId="77777777" w:rsidR="007551CD" w:rsidRPr="0027283D" w:rsidRDefault="007551CD" w:rsidP="009268E2">
            <w:pPr>
              <w:jc w:val="center"/>
              <w:rPr>
                <w:sz w:val="24"/>
                <w:szCs w:val="24"/>
              </w:rPr>
            </w:pPr>
            <w:r w:rsidRPr="0027283D">
              <w:rPr>
                <w:rFonts w:hint="eastAsia"/>
                <w:sz w:val="24"/>
                <w:szCs w:val="24"/>
              </w:rPr>
              <w:t>(8)</w:t>
            </w:r>
          </w:p>
        </w:tc>
        <w:tc>
          <w:tcPr>
            <w:tcW w:w="1183" w:type="dxa"/>
            <w:tcBorders>
              <w:left w:val="nil"/>
              <w:right w:val="nil"/>
            </w:tcBorders>
            <w:noWrap/>
            <w:hideMark/>
          </w:tcPr>
          <w:p w14:paraId="06DC7EA2" w14:textId="77777777" w:rsidR="007551CD" w:rsidRPr="0027283D" w:rsidRDefault="007551CD" w:rsidP="009268E2">
            <w:pPr>
              <w:jc w:val="center"/>
              <w:rPr>
                <w:sz w:val="24"/>
                <w:szCs w:val="24"/>
              </w:rPr>
            </w:pPr>
            <w:r w:rsidRPr="0027283D">
              <w:rPr>
                <w:rFonts w:hint="eastAsia"/>
                <w:sz w:val="24"/>
                <w:szCs w:val="24"/>
              </w:rPr>
              <w:t>(9)</w:t>
            </w:r>
          </w:p>
        </w:tc>
        <w:tc>
          <w:tcPr>
            <w:tcW w:w="1183" w:type="dxa"/>
            <w:tcBorders>
              <w:left w:val="nil"/>
              <w:right w:val="nil"/>
            </w:tcBorders>
            <w:noWrap/>
            <w:hideMark/>
          </w:tcPr>
          <w:p w14:paraId="53F2B1DE" w14:textId="77777777" w:rsidR="007551CD" w:rsidRPr="0027283D" w:rsidRDefault="007551CD" w:rsidP="009268E2">
            <w:pPr>
              <w:jc w:val="center"/>
              <w:rPr>
                <w:sz w:val="24"/>
                <w:szCs w:val="24"/>
              </w:rPr>
            </w:pPr>
            <w:r w:rsidRPr="0027283D">
              <w:rPr>
                <w:rFonts w:hint="eastAsia"/>
                <w:sz w:val="24"/>
                <w:szCs w:val="24"/>
              </w:rPr>
              <w:t>(10)</w:t>
            </w:r>
          </w:p>
        </w:tc>
      </w:tr>
      <w:tr w:rsidR="007551CD" w:rsidRPr="0027283D" w14:paraId="3DC831A4" w14:textId="77777777" w:rsidTr="009268E2">
        <w:trPr>
          <w:trHeight w:val="420"/>
        </w:trPr>
        <w:tc>
          <w:tcPr>
            <w:tcW w:w="2122" w:type="dxa"/>
            <w:tcBorders>
              <w:top w:val="nil"/>
              <w:left w:val="nil"/>
              <w:bottom w:val="single" w:sz="4" w:space="0" w:color="auto"/>
              <w:right w:val="nil"/>
            </w:tcBorders>
            <w:noWrap/>
            <w:hideMark/>
          </w:tcPr>
          <w:p w14:paraId="7701BDED" w14:textId="77777777" w:rsidR="007551CD" w:rsidRPr="0027283D" w:rsidRDefault="007551CD" w:rsidP="009268E2">
            <w:pPr>
              <w:spacing w:line="240" w:lineRule="atLeast"/>
              <w:jc w:val="center"/>
              <w:rPr>
                <w:sz w:val="24"/>
                <w:szCs w:val="24"/>
              </w:rPr>
            </w:pPr>
            <w:r w:rsidRPr="0027283D">
              <w:rPr>
                <w:rFonts w:hint="eastAsia"/>
                <w:sz w:val="24"/>
                <w:szCs w:val="24"/>
              </w:rPr>
              <w:t>V</w:t>
            </w:r>
            <w:r>
              <w:rPr>
                <w:sz w:val="24"/>
                <w:szCs w:val="24"/>
              </w:rPr>
              <w:t>ariables</w:t>
            </w:r>
          </w:p>
        </w:tc>
        <w:tc>
          <w:tcPr>
            <w:tcW w:w="2365" w:type="dxa"/>
            <w:gridSpan w:val="2"/>
            <w:tcBorders>
              <w:left w:val="nil"/>
              <w:bottom w:val="single" w:sz="4" w:space="0" w:color="auto"/>
              <w:right w:val="nil"/>
            </w:tcBorders>
            <w:noWrap/>
            <w:hideMark/>
          </w:tcPr>
          <w:p w14:paraId="18E0261C" w14:textId="77777777" w:rsidR="007551CD" w:rsidRPr="0027283D" w:rsidRDefault="007551CD" w:rsidP="009268E2">
            <w:pPr>
              <w:spacing w:line="240" w:lineRule="atLeast"/>
              <w:jc w:val="center"/>
              <w:rPr>
                <w:sz w:val="24"/>
                <w:szCs w:val="24"/>
              </w:rPr>
            </w:pPr>
            <w:r w:rsidRPr="0027283D">
              <w:rPr>
                <w:rFonts w:hint="eastAsia"/>
                <w:sz w:val="24"/>
                <w:szCs w:val="24"/>
              </w:rPr>
              <w:t>diff_entrepreneurship</w:t>
            </w:r>
          </w:p>
        </w:tc>
        <w:tc>
          <w:tcPr>
            <w:tcW w:w="2365" w:type="dxa"/>
            <w:gridSpan w:val="2"/>
            <w:tcBorders>
              <w:left w:val="nil"/>
              <w:bottom w:val="single" w:sz="4" w:space="0" w:color="auto"/>
              <w:right w:val="nil"/>
            </w:tcBorders>
            <w:noWrap/>
            <w:hideMark/>
          </w:tcPr>
          <w:p w14:paraId="6A22C122" w14:textId="77777777" w:rsidR="007551CD" w:rsidRPr="0027283D" w:rsidRDefault="007551CD" w:rsidP="009268E2">
            <w:pPr>
              <w:spacing w:line="240" w:lineRule="atLeast"/>
              <w:jc w:val="center"/>
              <w:rPr>
                <w:sz w:val="24"/>
                <w:szCs w:val="24"/>
              </w:rPr>
            </w:pPr>
            <w:r w:rsidRPr="0027283D">
              <w:rPr>
                <w:rFonts w:hint="eastAsia"/>
                <w:sz w:val="24"/>
                <w:szCs w:val="24"/>
              </w:rPr>
              <w:t>diff_savings_rate</w:t>
            </w:r>
          </w:p>
        </w:tc>
        <w:tc>
          <w:tcPr>
            <w:tcW w:w="2365" w:type="dxa"/>
            <w:gridSpan w:val="2"/>
            <w:tcBorders>
              <w:left w:val="nil"/>
              <w:bottom w:val="single" w:sz="4" w:space="0" w:color="auto"/>
              <w:right w:val="nil"/>
            </w:tcBorders>
            <w:noWrap/>
            <w:hideMark/>
          </w:tcPr>
          <w:p w14:paraId="525821B2" w14:textId="77777777" w:rsidR="007551CD" w:rsidRPr="0027283D" w:rsidRDefault="007551CD" w:rsidP="009268E2">
            <w:pPr>
              <w:spacing w:line="240" w:lineRule="atLeast"/>
              <w:jc w:val="center"/>
              <w:rPr>
                <w:sz w:val="24"/>
                <w:szCs w:val="24"/>
              </w:rPr>
            </w:pPr>
            <w:r w:rsidRPr="0027283D">
              <w:rPr>
                <w:rFonts w:hint="eastAsia"/>
                <w:sz w:val="24"/>
                <w:szCs w:val="24"/>
              </w:rPr>
              <w:t>diff_alcohol</w:t>
            </w:r>
          </w:p>
        </w:tc>
        <w:tc>
          <w:tcPr>
            <w:tcW w:w="2365" w:type="dxa"/>
            <w:gridSpan w:val="2"/>
            <w:tcBorders>
              <w:left w:val="nil"/>
              <w:bottom w:val="single" w:sz="4" w:space="0" w:color="auto"/>
              <w:right w:val="nil"/>
            </w:tcBorders>
            <w:noWrap/>
            <w:hideMark/>
          </w:tcPr>
          <w:p w14:paraId="1A119C88" w14:textId="77777777" w:rsidR="007551CD" w:rsidRPr="0027283D" w:rsidRDefault="007551CD" w:rsidP="009268E2">
            <w:pPr>
              <w:spacing w:line="240" w:lineRule="atLeast"/>
              <w:jc w:val="center"/>
              <w:rPr>
                <w:sz w:val="24"/>
                <w:szCs w:val="24"/>
              </w:rPr>
            </w:pPr>
            <w:r w:rsidRPr="0027283D">
              <w:rPr>
                <w:rFonts w:hint="eastAsia"/>
                <w:sz w:val="24"/>
                <w:szCs w:val="24"/>
              </w:rPr>
              <w:t>diff_neighborhood</w:t>
            </w:r>
          </w:p>
        </w:tc>
        <w:tc>
          <w:tcPr>
            <w:tcW w:w="2366" w:type="dxa"/>
            <w:gridSpan w:val="2"/>
            <w:tcBorders>
              <w:left w:val="nil"/>
              <w:bottom w:val="single" w:sz="4" w:space="0" w:color="auto"/>
              <w:right w:val="nil"/>
            </w:tcBorders>
            <w:noWrap/>
            <w:hideMark/>
          </w:tcPr>
          <w:p w14:paraId="30AED257" w14:textId="77777777" w:rsidR="007551CD" w:rsidRPr="0027283D" w:rsidRDefault="007551CD" w:rsidP="009268E2">
            <w:pPr>
              <w:spacing w:line="240" w:lineRule="atLeast"/>
              <w:jc w:val="center"/>
              <w:rPr>
                <w:sz w:val="24"/>
                <w:szCs w:val="24"/>
              </w:rPr>
            </w:pPr>
            <w:r w:rsidRPr="0027283D">
              <w:rPr>
                <w:rFonts w:hint="eastAsia"/>
                <w:sz w:val="24"/>
                <w:szCs w:val="24"/>
              </w:rPr>
              <w:t>diff_donation</w:t>
            </w:r>
          </w:p>
        </w:tc>
      </w:tr>
      <w:tr w:rsidR="007551CD" w:rsidRPr="0027283D" w14:paraId="35DA06D1" w14:textId="77777777" w:rsidTr="009268E2">
        <w:trPr>
          <w:trHeight w:val="280"/>
        </w:trPr>
        <w:tc>
          <w:tcPr>
            <w:tcW w:w="2122" w:type="dxa"/>
            <w:tcBorders>
              <w:left w:val="nil"/>
              <w:bottom w:val="nil"/>
              <w:right w:val="nil"/>
            </w:tcBorders>
            <w:noWrap/>
            <w:hideMark/>
          </w:tcPr>
          <w:p w14:paraId="442538D8" w14:textId="77777777" w:rsidR="007551CD" w:rsidRPr="0027283D" w:rsidRDefault="007551CD" w:rsidP="009268E2">
            <w:pPr>
              <w:spacing w:line="240" w:lineRule="atLeast"/>
              <w:jc w:val="center"/>
              <w:rPr>
                <w:sz w:val="24"/>
                <w:szCs w:val="24"/>
              </w:rPr>
            </w:pPr>
            <w:r w:rsidRPr="0027283D">
              <w:rPr>
                <w:rFonts w:hint="eastAsia"/>
                <w:sz w:val="24"/>
                <w:szCs w:val="24"/>
              </w:rPr>
              <w:t>genetic distance</w:t>
            </w:r>
          </w:p>
        </w:tc>
        <w:tc>
          <w:tcPr>
            <w:tcW w:w="1182" w:type="dxa"/>
            <w:tcBorders>
              <w:left w:val="nil"/>
              <w:bottom w:val="nil"/>
              <w:right w:val="nil"/>
            </w:tcBorders>
            <w:noWrap/>
            <w:hideMark/>
          </w:tcPr>
          <w:p w14:paraId="63028F42" w14:textId="77777777" w:rsidR="007551CD" w:rsidRPr="0027283D" w:rsidRDefault="007551CD" w:rsidP="009268E2">
            <w:pPr>
              <w:spacing w:line="240" w:lineRule="atLeast"/>
              <w:jc w:val="center"/>
              <w:rPr>
                <w:sz w:val="24"/>
                <w:szCs w:val="24"/>
              </w:rPr>
            </w:pPr>
            <w:r w:rsidRPr="0027283D">
              <w:rPr>
                <w:rFonts w:hint="eastAsia"/>
                <w:sz w:val="24"/>
                <w:szCs w:val="24"/>
              </w:rPr>
              <w:t>0.02**</w:t>
            </w:r>
          </w:p>
        </w:tc>
        <w:tc>
          <w:tcPr>
            <w:tcW w:w="1183" w:type="dxa"/>
            <w:tcBorders>
              <w:left w:val="nil"/>
              <w:bottom w:val="nil"/>
              <w:right w:val="nil"/>
            </w:tcBorders>
            <w:noWrap/>
            <w:hideMark/>
          </w:tcPr>
          <w:p w14:paraId="743EBA2E" w14:textId="77777777" w:rsidR="007551CD" w:rsidRPr="0027283D" w:rsidRDefault="007551CD" w:rsidP="009268E2">
            <w:pPr>
              <w:spacing w:line="240" w:lineRule="atLeast"/>
              <w:jc w:val="center"/>
              <w:rPr>
                <w:sz w:val="24"/>
                <w:szCs w:val="24"/>
              </w:rPr>
            </w:pPr>
            <w:r w:rsidRPr="0027283D">
              <w:rPr>
                <w:rFonts w:hint="eastAsia"/>
                <w:sz w:val="24"/>
                <w:szCs w:val="24"/>
              </w:rPr>
              <w:t>0.01</w:t>
            </w:r>
          </w:p>
        </w:tc>
        <w:tc>
          <w:tcPr>
            <w:tcW w:w="1182" w:type="dxa"/>
            <w:tcBorders>
              <w:left w:val="nil"/>
              <w:bottom w:val="nil"/>
              <w:right w:val="nil"/>
            </w:tcBorders>
            <w:noWrap/>
            <w:hideMark/>
          </w:tcPr>
          <w:p w14:paraId="2579636F" w14:textId="77777777" w:rsidR="007551CD" w:rsidRPr="00076524" w:rsidRDefault="007551CD" w:rsidP="009268E2">
            <w:pPr>
              <w:jc w:val="center"/>
              <w:rPr>
                <w:sz w:val="24"/>
                <w:szCs w:val="24"/>
              </w:rPr>
            </w:pPr>
            <w:r w:rsidRPr="00076524">
              <w:rPr>
                <w:sz w:val="24"/>
                <w:szCs w:val="24"/>
              </w:rPr>
              <w:t>0.04***</w:t>
            </w:r>
          </w:p>
        </w:tc>
        <w:tc>
          <w:tcPr>
            <w:tcW w:w="1183" w:type="dxa"/>
            <w:tcBorders>
              <w:left w:val="nil"/>
              <w:bottom w:val="nil"/>
              <w:right w:val="nil"/>
            </w:tcBorders>
            <w:noWrap/>
            <w:hideMark/>
          </w:tcPr>
          <w:p w14:paraId="3CE86261" w14:textId="77777777" w:rsidR="007551CD" w:rsidRPr="00076524" w:rsidRDefault="007551CD" w:rsidP="009268E2">
            <w:pPr>
              <w:jc w:val="center"/>
              <w:rPr>
                <w:sz w:val="24"/>
                <w:szCs w:val="24"/>
              </w:rPr>
            </w:pPr>
            <w:r w:rsidRPr="00076524">
              <w:rPr>
                <w:sz w:val="24"/>
                <w:szCs w:val="24"/>
              </w:rPr>
              <w:t>0.04**</w:t>
            </w:r>
          </w:p>
        </w:tc>
        <w:tc>
          <w:tcPr>
            <w:tcW w:w="1183" w:type="dxa"/>
            <w:tcBorders>
              <w:left w:val="nil"/>
              <w:bottom w:val="nil"/>
              <w:right w:val="nil"/>
            </w:tcBorders>
            <w:noWrap/>
            <w:hideMark/>
          </w:tcPr>
          <w:p w14:paraId="3A1300E6" w14:textId="77777777" w:rsidR="007551CD" w:rsidRPr="0027283D" w:rsidRDefault="007551CD" w:rsidP="009268E2">
            <w:pPr>
              <w:spacing w:line="240" w:lineRule="atLeast"/>
              <w:jc w:val="center"/>
              <w:rPr>
                <w:sz w:val="24"/>
                <w:szCs w:val="24"/>
              </w:rPr>
            </w:pPr>
            <w:r w:rsidRPr="0027283D">
              <w:rPr>
                <w:rFonts w:hint="eastAsia"/>
                <w:sz w:val="24"/>
                <w:szCs w:val="24"/>
              </w:rPr>
              <w:t>0.06***</w:t>
            </w:r>
          </w:p>
        </w:tc>
        <w:tc>
          <w:tcPr>
            <w:tcW w:w="1182" w:type="dxa"/>
            <w:tcBorders>
              <w:left w:val="nil"/>
              <w:bottom w:val="nil"/>
              <w:right w:val="nil"/>
            </w:tcBorders>
            <w:noWrap/>
            <w:hideMark/>
          </w:tcPr>
          <w:p w14:paraId="06165359" w14:textId="77777777" w:rsidR="007551CD" w:rsidRPr="00076524" w:rsidRDefault="007551CD" w:rsidP="009268E2">
            <w:pPr>
              <w:jc w:val="center"/>
              <w:rPr>
                <w:sz w:val="24"/>
                <w:szCs w:val="24"/>
              </w:rPr>
            </w:pPr>
            <w:r w:rsidRPr="00076524">
              <w:rPr>
                <w:sz w:val="24"/>
                <w:szCs w:val="24"/>
              </w:rPr>
              <w:t>0.05***</w:t>
            </w:r>
          </w:p>
        </w:tc>
        <w:tc>
          <w:tcPr>
            <w:tcW w:w="1183" w:type="dxa"/>
            <w:tcBorders>
              <w:left w:val="nil"/>
              <w:bottom w:val="nil"/>
              <w:right w:val="nil"/>
            </w:tcBorders>
            <w:noWrap/>
            <w:hideMark/>
          </w:tcPr>
          <w:p w14:paraId="21881E01" w14:textId="77777777" w:rsidR="007551CD" w:rsidRPr="00076524" w:rsidRDefault="007551CD" w:rsidP="009268E2">
            <w:pPr>
              <w:jc w:val="center"/>
              <w:rPr>
                <w:sz w:val="24"/>
                <w:szCs w:val="24"/>
              </w:rPr>
            </w:pPr>
            <w:r w:rsidRPr="00076524">
              <w:rPr>
                <w:sz w:val="24"/>
                <w:szCs w:val="24"/>
              </w:rPr>
              <w:t>0.12***</w:t>
            </w:r>
          </w:p>
        </w:tc>
        <w:tc>
          <w:tcPr>
            <w:tcW w:w="1182" w:type="dxa"/>
            <w:tcBorders>
              <w:left w:val="nil"/>
              <w:bottom w:val="nil"/>
              <w:right w:val="nil"/>
            </w:tcBorders>
            <w:noWrap/>
            <w:hideMark/>
          </w:tcPr>
          <w:p w14:paraId="7DF3C754" w14:textId="77777777" w:rsidR="007551CD" w:rsidRPr="00076524" w:rsidRDefault="007551CD" w:rsidP="009268E2">
            <w:pPr>
              <w:jc w:val="center"/>
              <w:rPr>
                <w:sz w:val="24"/>
                <w:szCs w:val="24"/>
              </w:rPr>
            </w:pPr>
            <w:r w:rsidRPr="00076524">
              <w:rPr>
                <w:sz w:val="24"/>
                <w:szCs w:val="24"/>
              </w:rPr>
              <w:t>0.11***</w:t>
            </w:r>
          </w:p>
        </w:tc>
        <w:tc>
          <w:tcPr>
            <w:tcW w:w="1183" w:type="dxa"/>
            <w:tcBorders>
              <w:left w:val="nil"/>
              <w:bottom w:val="nil"/>
              <w:right w:val="nil"/>
            </w:tcBorders>
            <w:noWrap/>
            <w:hideMark/>
          </w:tcPr>
          <w:p w14:paraId="0C32DFD9" w14:textId="77777777" w:rsidR="007551CD" w:rsidRPr="0027283D" w:rsidRDefault="007551CD" w:rsidP="009268E2">
            <w:pPr>
              <w:spacing w:line="240" w:lineRule="atLeast"/>
              <w:jc w:val="center"/>
              <w:rPr>
                <w:sz w:val="24"/>
                <w:szCs w:val="24"/>
              </w:rPr>
            </w:pPr>
            <w:r w:rsidRPr="0027283D">
              <w:rPr>
                <w:rFonts w:hint="eastAsia"/>
                <w:sz w:val="24"/>
                <w:szCs w:val="24"/>
              </w:rPr>
              <w:t>0.06***</w:t>
            </w:r>
          </w:p>
        </w:tc>
        <w:tc>
          <w:tcPr>
            <w:tcW w:w="1183" w:type="dxa"/>
            <w:tcBorders>
              <w:left w:val="nil"/>
              <w:bottom w:val="nil"/>
              <w:right w:val="nil"/>
            </w:tcBorders>
            <w:noWrap/>
            <w:hideMark/>
          </w:tcPr>
          <w:p w14:paraId="16C244E7" w14:textId="77777777" w:rsidR="007551CD" w:rsidRPr="0027283D" w:rsidRDefault="007551CD" w:rsidP="009268E2">
            <w:pPr>
              <w:spacing w:line="240" w:lineRule="atLeast"/>
              <w:jc w:val="center"/>
              <w:rPr>
                <w:sz w:val="24"/>
                <w:szCs w:val="24"/>
              </w:rPr>
            </w:pPr>
            <w:r w:rsidRPr="0027283D">
              <w:rPr>
                <w:rFonts w:hint="eastAsia"/>
                <w:sz w:val="24"/>
                <w:szCs w:val="24"/>
              </w:rPr>
              <w:t>0.02</w:t>
            </w:r>
          </w:p>
        </w:tc>
      </w:tr>
      <w:tr w:rsidR="007551CD" w:rsidRPr="0027283D" w14:paraId="4C3580F5" w14:textId="77777777" w:rsidTr="009268E2">
        <w:trPr>
          <w:trHeight w:val="280"/>
        </w:trPr>
        <w:tc>
          <w:tcPr>
            <w:tcW w:w="2122" w:type="dxa"/>
            <w:tcBorders>
              <w:top w:val="nil"/>
              <w:left w:val="nil"/>
              <w:bottom w:val="nil"/>
              <w:right w:val="nil"/>
            </w:tcBorders>
            <w:noWrap/>
            <w:hideMark/>
          </w:tcPr>
          <w:p w14:paraId="084462E9" w14:textId="77777777" w:rsidR="007551CD" w:rsidRPr="0027283D" w:rsidRDefault="007551CD" w:rsidP="009268E2">
            <w:pPr>
              <w:spacing w:line="240" w:lineRule="atLeast"/>
              <w:jc w:val="center"/>
              <w:rPr>
                <w:sz w:val="24"/>
                <w:szCs w:val="24"/>
              </w:rPr>
            </w:pPr>
          </w:p>
        </w:tc>
        <w:tc>
          <w:tcPr>
            <w:tcW w:w="1182" w:type="dxa"/>
            <w:tcBorders>
              <w:top w:val="nil"/>
              <w:left w:val="nil"/>
              <w:bottom w:val="nil"/>
              <w:right w:val="nil"/>
            </w:tcBorders>
            <w:noWrap/>
            <w:hideMark/>
          </w:tcPr>
          <w:p w14:paraId="42933619" w14:textId="77777777" w:rsidR="007551CD" w:rsidRPr="0027283D" w:rsidRDefault="007551CD" w:rsidP="009268E2">
            <w:pPr>
              <w:spacing w:line="240" w:lineRule="atLeast"/>
              <w:jc w:val="center"/>
              <w:rPr>
                <w:sz w:val="24"/>
                <w:szCs w:val="24"/>
              </w:rPr>
            </w:pPr>
            <w:r w:rsidRPr="0027283D">
              <w:rPr>
                <w:rFonts w:hint="eastAsia"/>
                <w:sz w:val="24"/>
                <w:szCs w:val="24"/>
              </w:rPr>
              <w:t>(0.01)</w:t>
            </w:r>
          </w:p>
        </w:tc>
        <w:tc>
          <w:tcPr>
            <w:tcW w:w="1183" w:type="dxa"/>
            <w:tcBorders>
              <w:top w:val="nil"/>
              <w:left w:val="nil"/>
              <w:bottom w:val="nil"/>
              <w:right w:val="nil"/>
            </w:tcBorders>
            <w:noWrap/>
            <w:hideMark/>
          </w:tcPr>
          <w:p w14:paraId="248F326D" w14:textId="77777777" w:rsidR="007551CD" w:rsidRPr="0027283D" w:rsidRDefault="007551CD" w:rsidP="009268E2">
            <w:pPr>
              <w:spacing w:line="240" w:lineRule="atLeast"/>
              <w:jc w:val="center"/>
              <w:rPr>
                <w:sz w:val="24"/>
                <w:szCs w:val="24"/>
              </w:rPr>
            </w:pPr>
            <w:r w:rsidRPr="0027283D">
              <w:rPr>
                <w:rFonts w:hint="eastAsia"/>
                <w:sz w:val="24"/>
                <w:szCs w:val="24"/>
              </w:rPr>
              <w:t>(0.01)</w:t>
            </w:r>
          </w:p>
        </w:tc>
        <w:tc>
          <w:tcPr>
            <w:tcW w:w="1182" w:type="dxa"/>
            <w:tcBorders>
              <w:top w:val="nil"/>
              <w:left w:val="nil"/>
              <w:bottom w:val="nil"/>
              <w:right w:val="nil"/>
            </w:tcBorders>
            <w:noWrap/>
            <w:hideMark/>
          </w:tcPr>
          <w:p w14:paraId="248E552B" w14:textId="77777777" w:rsidR="007551CD" w:rsidRPr="00076524" w:rsidRDefault="007551CD" w:rsidP="009268E2">
            <w:pPr>
              <w:jc w:val="center"/>
              <w:rPr>
                <w:sz w:val="24"/>
                <w:szCs w:val="24"/>
              </w:rPr>
            </w:pPr>
            <w:r w:rsidRPr="00076524">
              <w:rPr>
                <w:sz w:val="24"/>
                <w:szCs w:val="24"/>
              </w:rPr>
              <w:t>(0.01)</w:t>
            </w:r>
          </w:p>
        </w:tc>
        <w:tc>
          <w:tcPr>
            <w:tcW w:w="1183" w:type="dxa"/>
            <w:tcBorders>
              <w:top w:val="nil"/>
              <w:left w:val="nil"/>
              <w:bottom w:val="nil"/>
              <w:right w:val="nil"/>
            </w:tcBorders>
            <w:noWrap/>
            <w:hideMark/>
          </w:tcPr>
          <w:p w14:paraId="036616BC" w14:textId="77777777" w:rsidR="007551CD" w:rsidRPr="00076524" w:rsidRDefault="007551CD" w:rsidP="009268E2">
            <w:pPr>
              <w:jc w:val="center"/>
              <w:rPr>
                <w:sz w:val="24"/>
                <w:szCs w:val="24"/>
              </w:rPr>
            </w:pPr>
            <w:r w:rsidRPr="00076524">
              <w:rPr>
                <w:sz w:val="24"/>
                <w:szCs w:val="24"/>
              </w:rPr>
              <w:t>(0.01)</w:t>
            </w:r>
          </w:p>
        </w:tc>
        <w:tc>
          <w:tcPr>
            <w:tcW w:w="1183" w:type="dxa"/>
            <w:tcBorders>
              <w:top w:val="nil"/>
              <w:left w:val="nil"/>
              <w:bottom w:val="nil"/>
              <w:right w:val="nil"/>
            </w:tcBorders>
            <w:noWrap/>
            <w:hideMark/>
          </w:tcPr>
          <w:p w14:paraId="7E82E20A" w14:textId="77777777" w:rsidR="007551CD" w:rsidRPr="0027283D" w:rsidRDefault="007551CD" w:rsidP="009268E2">
            <w:pPr>
              <w:spacing w:line="240" w:lineRule="atLeast"/>
              <w:jc w:val="center"/>
              <w:rPr>
                <w:sz w:val="24"/>
                <w:szCs w:val="24"/>
              </w:rPr>
            </w:pPr>
            <w:r w:rsidRPr="0027283D">
              <w:rPr>
                <w:rFonts w:hint="eastAsia"/>
                <w:sz w:val="24"/>
                <w:szCs w:val="24"/>
              </w:rPr>
              <w:t>(0.02)</w:t>
            </w:r>
          </w:p>
        </w:tc>
        <w:tc>
          <w:tcPr>
            <w:tcW w:w="1182" w:type="dxa"/>
            <w:tcBorders>
              <w:top w:val="nil"/>
              <w:left w:val="nil"/>
              <w:bottom w:val="nil"/>
              <w:right w:val="nil"/>
            </w:tcBorders>
            <w:noWrap/>
            <w:hideMark/>
          </w:tcPr>
          <w:p w14:paraId="7E269F3A" w14:textId="77777777" w:rsidR="007551CD" w:rsidRPr="00076524" w:rsidRDefault="007551CD" w:rsidP="009268E2">
            <w:pPr>
              <w:jc w:val="center"/>
              <w:rPr>
                <w:sz w:val="24"/>
                <w:szCs w:val="24"/>
              </w:rPr>
            </w:pPr>
            <w:r w:rsidRPr="00076524">
              <w:rPr>
                <w:sz w:val="24"/>
                <w:szCs w:val="24"/>
              </w:rPr>
              <w:t>(0.01)</w:t>
            </w:r>
          </w:p>
        </w:tc>
        <w:tc>
          <w:tcPr>
            <w:tcW w:w="1183" w:type="dxa"/>
            <w:tcBorders>
              <w:top w:val="nil"/>
              <w:left w:val="nil"/>
              <w:bottom w:val="nil"/>
              <w:right w:val="nil"/>
            </w:tcBorders>
            <w:noWrap/>
            <w:hideMark/>
          </w:tcPr>
          <w:p w14:paraId="2AB76F2E" w14:textId="77777777" w:rsidR="007551CD" w:rsidRPr="00076524" w:rsidRDefault="007551CD" w:rsidP="009268E2">
            <w:pPr>
              <w:jc w:val="center"/>
              <w:rPr>
                <w:sz w:val="24"/>
                <w:szCs w:val="24"/>
              </w:rPr>
            </w:pPr>
            <w:r w:rsidRPr="00076524">
              <w:rPr>
                <w:sz w:val="24"/>
                <w:szCs w:val="24"/>
              </w:rPr>
              <w:t>(0.03)</w:t>
            </w:r>
          </w:p>
        </w:tc>
        <w:tc>
          <w:tcPr>
            <w:tcW w:w="1182" w:type="dxa"/>
            <w:tcBorders>
              <w:top w:val="nil"/>
              <w:left w:val="nil"/>
              <w:bottom w:val="nil"/>
              <w:right w:val="nil"/>
            </w:tcBorders>
            <w:noWrap/>
            <w:hideMark/>
          </w:tcPr>
          <w:p w14:paraId="5A30FBF8" w14:textId="77777777" w:rsidR="007551CD" w:rsidRPr="00076524" w:rsidRDefault="007551CD" w:rsidP="009268E2">
            <w:pPr>
              <w:jc w:val="center"/>
              <w:rPr>
                <w:sz w:val="24"/>
                <w:szCs w:val="24"/>
              </w:rPr>
            </w:pPr>
            <w:r w:rsidRPr="00076524">
              <w:rPr>
                <w:sz w:val="24"/>
                <w:szCs w:val="24"/>
              </w:rPr>
              <w:t>(0.03)</w:t>
            </w:r>
          </w:p>
        </w:tc>
        <w:tc>
          <w:tcPr>
            <w:tcW w:w="1183" w:type="dxa"/>
            <w:tcBorders>
              <w:top w:val="nil"/>
              <w:left w:val="nil"/>
              <w:bottom w:val="nil"/>
              <w:right w:val="nil"/>
            </w:tcBorders>
            <w:noWrap/>
            <w:hideMark/>
          </w:tcPr>
          <w:p w14:paraId="243F4524" w14:textId="77777777" w:rsidR="007551CD" w:rsidRPr="0027283D" w:rsidRDefault="007551CD" w:rsidP="009268E2">
            <w:pPr>
              <w:spacing w:line="240" w:lineRule="atLeast"/>
              <w:jc w:val="center"/>
              <w:rPr>
                <w:sz w:val="24"/>
                <w:szCs w:val="24"/>
              </w:rPr>
            </w:pPr>
            <w:r w:rsidRPr="0027283D">
              <w:rPr>
                <w:rFonts w:hint="eastAsia"/>
                <w:sz w:val="24"/>
                <w:szCs w:val="24"/>
              </w:rPr>
              <w:t>(0.02)</w:t>
            </w:r>
          </w:p>
        </w:tc>
        <w:tc>
          <w:tcPr>
            <w:tcW w:w="1183" w:type="dxa"/>
            <w:tcBorders>
              <w:top w:val="nil"/>
              <w:left w:val="nil"/>
              <w:bottom w:val="nil"/>
              <w:right w:val="nil"/>
            </w:tcBorders>
            <w:noWrap/>
            <w:hideMark/>
          </w:tcPr>
          <w:p w14:paraId="2A4C4D12" w14:textId="77777777" w:rsidR="007551CD" w:rsidRPr="0027283D" w:rsidRDefault="007551CD" w:rsidP="009268E2">
            <w:pPr>
              <w:spacing w:line="240" w:lineRule="atLeast"/>
              <w:jc w:val="center"/>
              <w:rPr>
                <w:sz w:val="24"/>
                <w:szCs w:val="24"/>
              </w:rPr>
            </w:pPr>
            <w:r w:rsidRPr="0027283D">
              <w:rPr>
                <w:rFonts w:hint="eastAsia"/>
                <w:sz w:val="24"/>
                <w:szCs w:val="24"/>
              </w:rPr>
              <w:t>(0.02)</w:t>
            </w:r>
          </w:p>
        </w:tc>
      </w:tr>
      <w:tr w:rsidR="007551CD" w:rsidRPr="0027283D" w14:paraId="564D3A11" w14:textId="77777777" w:rsidTr="009268E2">
        <w:trPr>
          <w:trHeight w:val="280"/>
        </w:trPr>
        <w:tc>
          <w:tcPr>
            <w:tcW w:w="2122" w:type="dxa"/>
            <w:tcBorders>
              <w:top w:val="nil"/>
              <w:left w:val="nil"/>
              <w:bottom w:val="nil"/>
              <w:right w:val="nil"/>
            </w:tcBorders>
            <w:noWrap/>
            <w:hideMark/>
          </w:tcPr>
          <w:p w14:paraId="3BA1138A" w14:textId="77777777" w:rsidR="007551CD" w:rsidRPr="0027283D" w:rsidRDefault="007551CD" w:rsidP="009268E2">
            <w:pPr>
              <w:spacing w:line="240" w:lineRule="atLeast"/>
              <w:jc w:val="center"/>
              <w:rPr>
                <w:sz w:val="24"/>
                <w:szCs w:val="24"/>
              </w:rPr>
            </w:pPr>
            <w:r w:rsidRPr="0027283D">
              <w:rPr>
                <w:rFonts w:hint="eastAsia"/>
                <w:sz w:val="24"/>
                <w:szCs w:val="24"/>
              </w:rPr>
              <w:t>diff_risk</w:t>
            </w:r>
            <w:r>
              <w:rPr>
                <w:sz w:val="24"/>
                <w:szCs w:val="24"/>
              </w:rPr>
              <w:t>1</w:t>
            </w:r>
          </w:p>
        </w:tc>
        <w:tc>
          <w:tcPr>
            <w:tcW w:w="1182" w:type="dxa"/>
            <w:tcBorders>
              <w:top w:val="nil"/>
              <w:left w:val="nil"/>
              <w:bottom w:val="nil"/>
              <w:right w:val="nil"/>
            </w:tcBorders>
            <w:noWrap/>
            <w:hideMark/>
          </w:tcPr>
          <w:p w14:paraId="2D777B7C" w14:textId="77777777" w:rsidR="007551CD" w:rsidRPr="0027283D" w:rsidRDefault="007551CD" w:rsidP="009268E2">
            <w:pPr>
              <w:spacing w:line="240" w:lineRule="atLeast"/>
              <w:jc w:val="center"/>
              <w:rPr>
                <w:sz w:val="24"/>
                <w:szCs w:val="24"/>
              </w:rPr>
            </w:pPr>
          </w:p>
        </w:tc>
        <w:tc>
          <w:tcPr>
            <w:tcW w:w="1183" w:type="dxa"/>
            <w:tcBorders>
              <w:top w:val="nil"/>
              <w:left w:val="nil"/>
              <w:bottom w:val="nil"/>
              <w:right w:val="nil"/>
            </w:tcBorders>
            <w:noWrap/>
            <w:hideMark/>
          </w:tcPr>
          <w:p w14:paraId="5BC92288" w14:textId="77777777" w:rsidR="007551CD" w:rsidRPr="0027283D" w:rsidRDefault="007551CD" w:rsidP="009268E2">
            <w:pPr>
              <w:spacing w:line="240" w:lineRule="atLeast"/>
              <w:jc w:val="center"/>
              <w:rPr>
                <w:sz w:val="24"/>
                <w:szCs w:val="24"/>
              </w:rPr>
            </w:pPr>
            <w:r w:rsidRPr="0027283D">
              <w:rPr>
                <w:rFonts w:hint="eastAsia"/>
                <w:sz w:val="24"/>
                <w:szCs w:val="24"/>
              </w:rPr>
              <w:t>-0.0</w:t>
            </w:r>
            <w:r>
              <w:rPr>
                <w:sz w:val="24"/>
                <w:szCs w:val="24"/>
              </w:rPr>
              <w:t>2</w:t>
            </w:r>
          </w:p>
        </w:tc>
        <w:tc>
          <w:tcPr>
            <w:tcW w:w="1182" w:type="dxa"/>
            <w:tcBorders>
              <w:top w:val="nil"/>
              <w:left w:val="nil"/>
              <w:bottom w:val="nil"/>
              <w:right w:val="nil"/>
            </w:tcBorders>
            <w:noWrap/>
            <w:hideMark/>
          </w:tcPr>
          <w:p w14:paraId="4E3E971E" w14:textId="77777777" w:rsidR="007551CD" w:rsidRPr="00076524" w:rsidRDefault="007551CD" w:rsidP="009268E2">
            <w:pPr>
              <w:jc w:val="center"/>
              <w:rPr>
                <w:sz w:val="24"/>
                <w:szCs w:val="24"/>
              </w:rPr>
            </w:pPr>
          </w:p>
        </w:tc>
        <w:tc>
          <w:tcPr>
            <w:tcW w:w="1183" w:type="dxa"/>
            <w:tcBorders>
              <w:top w:val="nil"/>
              <w:left w:val="nil"/>
              <w:bottom w:val="nil"/>
              <w:right w:val="nil"/>
            </w:tcBorders>
            <w:noWrap/>
            <w:hideMark/>
          </w:tcPr>
          <w:p w14:paraId="52384053" w14:textId="77777777" w:rsidR="007551CD" w:rsidRPr="00076524" w:rsidRDefault="007551CD" w:rsidP="009268E2">
            <w:pPr>
              <w:jc w:val="center"/>
              <w:rPr>
                <w:sz w:val="24"/>
                <w:szCs w:val="24"/>
              </w:rPr>
            </w:pPr>
            <w:r w:rsidRPr="00076524">
              <w:rPr>
                <w:sz w:val="24"/>
                <w:szCs w:val="24"/>
              </w:rPr>
              <w:t>0.25***</w:t>
            </w:r>
          </w:p>
        </w:tc>
        <w:tc>
          <w:tcPr>
            <w:tcW w:w="1183" w:type="dxa"/>
            <w:tcBorders>
              <w:top w:val="nil"/>
              <w:left w:val="nil"/>
              <w:bottom w:val="nil"/>
              <w:right w:val="nil"/>
            </w:tcBorders>
            <w:noWrap/>
            <w:hideMark/>
          </w:tcPr>
          <w:p w14:paraId="5308959B" w14:textId="77777777" w:rsidR="007551CD" w:rsidRPr="0027283D" w:rsidRDefault="007551CD" w:rsidP="009268E2">
            <w:pPr>
              <w:spacing w:line="240" w:lineRule="atLeast"/>
              <w:jc w:val="center"/>
              <w:rPr>
                <w:sz w:val="24"/>
                <w:szCs w:val="24"/>
              </w:rPr>
            </w:pPr>
          </w:p>
        </w:tc>
        <w:tc>
          <w:tcPr>
            <w:tcW w:w="1182" w:type="dxa"/>
            <w:tcBorders>
              <w:top w:val="nil"/>
              <w:left w:val="nil"/>
              <w:bottom w:val="nil"/>
              <w:right w:val="nil"/>
            </w:tcBorders>
            <w:noWrap/>
            <w:hideMark/>
          </w:tcPr>
          <w:p w14:paraId="0B6032E7" w14:textId="77777777" w:rsidR="007551CD" w:rsidRPr="00076524" w:rsidRDefault="007551CD" w:rsidP="009268E2">
            <w:pPr>
              <w:jc w:val="center"/>
              <w:rPr>
                <w:sz w:val="24"/>
                <w:szCs w:val="24"/>
              </w:rPr>
            </w:pPr>
            <w:r w:rsidRPr="00076524">
              <w:rPr>
                <w:sz w:val="24"/>
                <w:szCs w:val="24"/>
              </w:rPr>
              <w:t>0.10*</w:t>
            </w:r>
          </w:p>
        </w:tc>
        <w:tc>
          <w:tcPr>
            <w:tcW w:w="1183" w:type="dxa"/>
            <w:tcBorders>
              <w:top w:val="nil"/>
              <w:left w:val="nil"/>
              <w:bottom w:val="nil"/>
              <w:right w:val="nil"/>
            </w:tcBorders>
            <w:noWrap/>
            <w:hideMark/>
          </w:tcPr>
          <w:p w14:paraId="048D885C" w14:textId="77777777" w:rsidR="007551CD" w:rsidRPr="00076524" w:rsidRDefault="007551CD" w:rsidP="009268E2">
            <w:pPr>
              <w:jc w:val="center"/>
              <w:rPr>
                <w:sz w:val="24"/>
                <w:szCs w:val="24"/>
              </w:rPr>
            </w:pPr>
          </w:p>
        </w:tc>
        <w:tc>
          <w:tcPr>
            <w:tcW w:w="1182" w:type="dxa"/>
            <w:tcBorders>
              <w:top w:val="nil"/>
              <w:left w:val="nil"/>
              <w:bottom w:val="nil"/>
              <w:right w:val="nil"/>
            </w:tcBorders>
            <w:noWrap/>
            <w:hideMark/>
          </w:tcPr>
          <w:p w14:paraId="44B4ECFD" w14:textId="77777777" w:rsidR="007551CD" w:rsidRPr="00076524" w:rsidRDefault="007551CD" w:rsidP="009268E2">
            <w:pPr>
              <w:jc w:val="center"/>
              <w:rPr>
                <w:sz w:val="24"/>
                <w:szCs w:val="24"/>
              </w:rPr>
            </w:pPr>
          </w:p>
        </w:tc>
        <w:tc>
          <w:tcPr>
            <w:tcW w:w="1183" w:type="dxa"/>
            <w:tcBorders>
              <w:top w:val="nil"/>
              <w:left w:val="nil"/>
              <w:bottom w:val="nil"/>
              <w:right w:val="nil"/>
            </w:tcBorders>
            <w:noWrap/>
            <w:hideMark/>
          </w:tcPr>
          <w:p w14:paraId="6BF48F42" w14:textId="77777777" w:rsidR="007551CD" w:rsidRPr="0027283D" w:rsidRDefault="007551CD" w:rsidP="009268E2">
            <w:pPr>
              <w:spacing w:line="240" w:lineRule="atLeast"/>
              <w:jc w:val="center"/>
              <w:rPr>
                <w:sz w:val="24"/>
                <w:szCs w:val="24"/>
              </w:rPr>
            </w:pPr>
          </w:p>
        </w:tc>
        <w:tc>
          <w:tcPr>
            <w:tcW w:w="1183" w:type="dxa"/>
            <w:tcBorders>
              <w:top w:val="nil"/>
              <w:left w:val="nil"/>
              <w:bottom w:val="nil"/>
              <w:right w:val="nil"/>
            </w:tcBorders>
            <w:noWrap/>
            <w:hideMark/>
          </w:tcPr>
          <w:p w14:paraId="2028BFA7" w14:textId="77777777" w:rsidR="007551CD" w:rsidRPr="0027283D" w:rsidRDefault="007551CD" w:rsidP="009268E2">
            <w:pPr>
              <w:spacing w:line="240" w:lineRule="atLeast"/>
              <w:jc w:val="center"/>
              <w:rPr>
                <w:sz w:val="24"/>
                <w:szCs w:val="24"/>
              </w:rPr>
            </w:pPr>
          </w:p>
        </w:tc>
      </w:tr>
      <w:tr w:rsidR="007551CD" w:rsidRPr="0027283D" w14:paraId="08F14271" w14:textId="77777777" w:rsidTr="009268E2">
        <w:trPr>
          <w:trHeight w:val="280"/>
        </w:trPr>
        <w:tc>
          <w:tcPr>
            <w:tcW w:w="2122" w:type="dxa"/>
            <w:tcBorders>
              <w:top w:val="nil"/>
              <w:left w:val="nil"/>
              <w:bottom w:val="nil"/>
              <w:right w:val="nil"/>
            </w:tcBorders>
            <w:noWrap/>
            <w:hideMark/>
          </w:tcPr>
          <w:p w14:paraId="6BB97431" w14:textId="77777777" w:rsidR="007551CD" w:rsidRPr="0027283D" w:rsidRDefault="007551CD" w:rsidP="009268E2">
            <w:pPr>
              <w:spacing w:line="240" w:lineRule="atLeast"/>
              <w:jc w:val="center"/>
              <w:rPr>
                <w:sz w:val="24"/>
                <w:szCs w:val="24"/>
              </w:rPr>
            </w:pPr>
          </w:p>
        </w:tc>
        <w:tc>
          <w:tcPr>
            <w:tcW w:w="1182" w:type="dxa"/>
            <w:tcBorders>
              <w:top w:val="nil"/>
              <w:left w:val="nil"/>
              <w:bottom w:val="nil"/>
              <w:right w:val="nil"/>
            </w:tcBorders>
            <w:noWrap/>
            <w:hideMark/>
          </w:tcPr>
          <w:p w14:paraId="44AB69B8" w14:textId="77777777" w:rsidR="007551CD" w:rsidRPr="0027283D" w:rsidRDefault="007551CD" w:rsidP="009268E2">
            <w:pPr>
              <w:spacing w:line="240" w:lineRule="atLeast"/>
              <w:jc w:val="center"/>
              <w:rPr>
                <w:sz w:val="24"/>
                <w:szCs w:val="24"/>
              </w:rPr>
            </w:pPr>
          </w:p>
        </w:tc>
        <w:tc>
          <w:tcPr>
            <w:tcW w:w="1183" w:type="dxa"/>
            <w:tcBorders>
              <w:top w:val="nil"/>
              <w:left w:val="nil"/>
              <w:bottom w:val="nil"/>
              <w:right w:val="nil"/>
            </w:tcBorders>
            <w:noWrap/>
            <w:hideMark/>
          </w:tcPr>
          <w:p w14:paraId="7F03A3A9" w14:textId="77777777" w:rsidR="007551CD" w:rsidRPr="0027283D" w:rsidRDefault="007551CD" w:rsidP="009268E2">
            <w:pPr>
              <w:spacing w:line="240" w:lineRule="atLeast"/>
              <w:jc w:val="center"/>
              <w:rPr>
                <w:sz w:val="24"/>
                <w:szCs w:val="24"/>
              </w:rPr>
            </w:pPr>
            <w:r w:rsidRPr="0027283D">
              <w:rPr>
                <w:rFonts w:hint="eastAsia"/>
                <w:sz w:val="24"/>
                <w:szCs w:val="24"/>
              </w:rPr>
              <w:t>(0.00)</w:t>
            </w:r>
          </w:p>
        </w:tc>
        <w:tc>
          <w:tcPr>
            <w:tcW w:w="1182" w:type="dxa"/>
            <w:tcBorders>
              <w:top w:val="nil"/>
              <w:left w:val="nil"/>
              <w:bottom w:val="nil"/>
              <w:right w:val="nil"/>
            </w:tcBorders>
            <w:noWrap/>
            <w:hideMark/>
          </w:tcPr>
          <w:p w14:paraId="49AA9935" w14:textId="77777777" w:rsidR="007551CD" w:rsidRPr="00076524" w:rsidRDefault="007551CD" w:rsidP="009268E2">
            <w:pPr>
              <w:jc w:val="center"/>
              <w:rPr>
                <w:sz w:val="24"/>
                <w:szCs w:val="24"/>
              </w:rPr>
            </w:pPr>
          </w:p>
        </w:tc>
        <w:tc>
          <w:tcPr>
            <w:tcW w:w="1183" w:type="dxa"/>
            <w:tcBorders>
              <w:top w:val="nil"/>
              <w:left w:val="nil"/>
              <w:bottom w:val="nil"/>
              <w:right w:val="nil"/>
            </w:tcBorders>
            <w:noWrap/>
            <w:hideMark/>
          </w:tcPr>
          <w:p w14:paraId="30C46830" w14:textId="77777777" w:rsidR="007551CD" w:rsidRPr="00076524" w:rsidRDefault="007551CD" w:rsidP="009268E2">
            <w:pPr>
              <w:jc w:val="center"/>
              <w:rPr>
                <w:sz w:val="24"/>
                <w:szCs w:val="24"/>
              </w:rPr>
            </w:pPr>
            <w:r w:rsidRPr="00076524">
              <w:rPr>
                <w:sz w:val="24"/>
                <w:szCs w:val="24"/>
              </w:rPr>
              <w:t>(0.00)</w:t>
            </w:r>
          </w:p>
        </w:tc>
        <w:tc>
          <w:tcPr>
            <w:tcW w:w="1183" w:type="dxa"/>
            <w:tcBorders>
              <w:top w:val="nil"/>
              <w:left w:val="nil"/>
              <w:bottom w:val="nil"/>
              <w:right w:val="nil"/>
            </w:tcBorders>
            <w:noWrap/>
            <w:hideMark/>
          </w:tcPr>
          <w:p w14:paraId="79DDBC6C" w14:textId="77777777" w:rsidR="007551CD" w:rsidRPr="0027283D" w:rsidRDefault="007551CD" w:rsidP="009268E2">
            <w:pPr>
              <w:spacing w:line="240" w:lineRule="atLeast"/>
              <w:jc w:val="center"/>
              <w:rPr>
                <w:sz w:val="24"/>
                <w:szCs w:val="24"/>
              </w:rPr>
            </w:pPr>
          </w:p>
        </w:tc>
        <w:tc>
          <w:tcPr>
            <w:tcW w:w="1182" w:type="dxa"/>
            <w:tcBorders>
              <w:top w:val="nil"/>
              <w:left w:val="nil"/>
              <w:bottom w:val="nil"/>
              <w:right w:val="nil"/>
            </w:tcBorders>
            <w:noWrap/>
            <w:hideMark/>
          </w:tcPr>
          <w:p w14:paraId="4A9263E9" w14:textId="77777777" w:rsidR="007551CD" w:rsidRPr="00076524" w:rsidRDefault="007551CD" w:rsidP="009268E2">
            <w:pPr>
              <w:jc w:val="center"/>
              <w:rPr>
                <w:sz w:val="24"/>
                <w:szCs w:val="24"/>
              </w:rPr>
            </w:pPr>
            <w:r w:rsidRPr="00076524">
              <w:rPr>
                <w:sz w:val="24"/>
                <w:szCs w:val="24"/>
              </w:rPr>
              <w:t>(0.00)</w:t>
            </w:r>
          </w:p>
        </w:tc>
        <w:tc>
          <w:tcPr>
            <w:tcW w:w="1183" w:type="dxa"/>
            <w:tcBorders>
              <w:top w:val="nil"/>
              <w:left w:val="nil"/>
              <w:bottom w:val="nil"/>
              <w:right w:val="nil"/>
            </w:tcBorders>
            <w:noWrap/>
            <w:hideMark/>
          </w:tcPr>
          <w:p w14:paraId="6D0FB20A" w14:textId="77777777" w:rsidR="007551CD" w:rsidRPr="00076524" w:rsidRDefault="007551CD" w:rsidP="009268E2">
            <w:pPr>
              <w:jc w:val="center"/>
              <w:rPr>
                <w:sz w:val="24"/>
                <w:szCs w:val="24"/>
              </w:rPr>
            </w:pPr>
          </w:p>
        </w:tc>
        <w:tc>
          <w:tcPr>
            <w:tcW w:w="1182" w:type="dxa"/>
            <w:tcBorders>
              <w:top w:val="nil"/>
              <w:left w:val="nil"/>
              <w:bottom w:val="nil"/>
              <w:right w:val="nil"/>
            </w:tcBorders>
            <w:noWrap/>
            <w:hideMark/>
          </w:tcPr>
          <w:p w14:paraId="0E2E2604" w14:textId="77777777" w:rsidR="007551CD" w:rsidRPr="00076524" w:rsidRDefault="007551CD" w:rsidP="009268E2">
            <w:pPr>
              <w:jc w:val="center"/>
              <w:rPr>
                <w:sz w:val="24"/>
                <w:szCs w:val="24"/>
              </w:rPr>
            </w:pPr>
          </w:p>
        </w:tc>
        <w:tc>
          <w:tcPr>
            <w:tcW w:w="1183" w:type="dxa"/>
            <w:tcBorders>
              <w:top w:val="nil"/>
              <w:left w:val="nil"/>
              <w:bottom w:val="nil"/>
              <w:right w:val="nil"/>
            </w:tcBorders>
            <w:noWrap/>
            <w:hideMark/>
          </w:tcPr>
          <w:p w14:paraId="1B752F03" w14:textId="77777777" w:rsidR="007551CD" w:rsidRPr="0027283D" w:rsidRDefault="007551CD" w:rsidP="009268E2">
            <w:pPr>
              <w:spacing w:line="240" w:lineRule="atLeast"/>
              <w:jc w:val="center"/>
              <w:rPr>
                <w:sz w:val="24"/>
                <w:szCs w:val="24"/>
              </w:rPr>
            </w:pPr>
          </w:p>
        </w:tc>
        <w:tc>
          <w:tcPr>
            <w:tcW w:w="1183" w:type="dxa"/>
            <w:tcBorders>
              <w:top w:val="nil"/>
              <w:left w:val="nil"/>
              <w:bottom w:val="nil"/>
              <w:right w:val="nil"/>
            </w:tcBorders>
            <w:noWrap/>
            <w:hideMark/>
          </w:tcPr>
          <w:p w14:paraId="79994B78" w14:textId="77777777" w:rsidR="007551CD" w:rsidRPr="0027283D" w:rsidRDefault="007551CD" w:rsidP="009268E2">
            <w:pPr>
              <w:spacing w:line="240" w:lineRule="atLeast"/>
              <w:jc w:val="center"/>
              <w:rPr>
                <w:sz w:val="24"/>
                <w:szCs w:val="24"/>
              </w:rPr>
            </w:pPr>
          </w:p>
        </w:tc>
      </w:tr>
      <w:tr w:rsidR="007551CD" w:rsidRPr="0027283D" w14:paraId="5AF6A404" w14:textId="77777777" w:rsidTr="009268E2">
        <w:trPr>
          <w:trHeight w:val="280"/>
        </w:trPr>
        <w:tc>
          <w:tcPr>
            <w:tcW w:w="2122" w:type="dxa"/>
            <w:tcBorders>
              <w:top w:val="nil"/>
              <w:left w:val="nil"/>
              <w:bottom w:val="nil"/>
              <w:right w:val="nil"/>
            </w:tcBorders>
            <w:noWrap/>
            <w:hideMark/>
          </w:tcPr>
          <w:p w14:paraId="2A8EA8AB" w14:textId="77777777" w:rsidR="007551CD" w:rsidRPr="0027283D" w:rsidRDefault="007551CD" w:rsidP="009268E2">
            <w:pPr>
              <w:spacing w:line="240" w:lineRule="atLeast"/>
              <w:jc w:val="center"/>
              <w:rPr>
                <w:sz w:val="24"/>
                <w:szCs w:val="24"/>
              </w:rPr>
            </w:pPr>
            <w:r w:rsidRPr="0027283D">
              <w:rPr>
                <w:rFonts w:hint="eastAsia"/>
                <w:sz w:val="24"/>
                <w:szCs w:val="24"/>
              </w:rPr>
              <w:t>diff_time</w:t>
            </w:r>
          </w:p>
        </w:tc>
        <w:tc>
          <w:tcPr>
            <w:tcW w:w="1182" w:type="dxa"/>
            <w:tcBorders>
              <w:top w:val="nil"/>
              <w:left w:val="nil"/>
              <w:bottom w:val="nil"/>
              <w:right w:val="nil"/>
            </w:tcBorders>
            <w:noWrap/>
            <w:hideMark/>
          </w:tcPr>
          <w:p w14:paraId="3DE963C4" w14:textId="77777777" w:rsidR="007551CD" w:rsidRPr="0027283D" w:rsidRDefault="007551CD" w:rsidP="009268E2">
            <w:pPr>
              <w:spacing w:line="240" w:lineRule="atLeast"/>
              <w:jc w:val="center"/>
              <w:rPr>
                <w:sz w:val="24"/>
                <w:szCs w:val="24"/>
              </w:rPr>
            </w:pPr>
          </w:p>
        </w:tc>
        <w:tc>
          <w:tcPr>
            <w:tcW w:w="1183" w:type="dxa"/>
            <w:tcBorders>
              <w:top w:val="nil"/>
              <w:left w:val="nil"/>
              <w:bottom w:val="nil"/>
              <w:right w:val="nil"/>
            </w:tcBorders>
            <w:noWrap/>
            <w:hideMark/>
          </w:tcPr>
          <w:p w14:paraId="3DA52028" w14:textId="77777777" w:rsidR="007551CD" w:rsidRPr="0027283D" w:rsidRDefault="007551CD" w:rsidP="009268E2">
            <w:pPr>
              <w:spacing w:line="240" w:lineRule="atLeast"/>
              <w:jc w:val="center"/>
              <w:rPr>
                <w:sz w:val="24"/>
                <w:szCs w:val="24"/>
              </w:rPr>
            </w:pPr>
          </w:p>
        </w:tc>
        <w:tc>
          <w:tcPr>
            <w:tcW w:w="1182" w:type="dxa"/>
            <w:tcBorders>
              <w:top w:val="nil"/>
              <w:left w:val="nil"/>
              <w:bottom w:val="nil"/>
              <w:right w:val="nil"/>
            </w:tcBorders>
            <w:noWrap/>
            <w:hideMark/>
          </w:tcPr>
          <w:p w14:paraId="02CF8317" w14:textId="77777777" w:rsidR="007551CD" w:rsidRPr="00076524" w:rsidRDefault="007551CD" w:rsidP="009268E2">
            <w:pPr>
              <w:jc w:val="center"/>
              <w:rPr>
                <w:sz w:val="24"/>
                <w:szCs w:val="24"/>
              </w:rPr>
            </w:pPr>
          </w:p>
        </w:tc>
        <w:tc>
          <w:tcPr>
            <w:tcW w:w="1183" w:type="dxa"/>
            <w:tcBorders>
              <w:top w:val="nil"/>
              <w:left w:val="nil"/>
              <w:bottom w:val="nil"/>
              <w:right w:val="nil"/>
            </w:tcBorders>
            <w:noWrap/>
            <w:hideMark/>
          </w:tcPr>
          <w:p w14:paraId="6DE4B3B0" w14:textId="77777777" w:rsidR="007551CD" w:rsidRPr="00076524" w:rsidRDefault="007551CD" w:rsidP="009268E2">
            <w:pPr>
              <w:jc w:val="center"/>
              <w:rPr>
                <w:sz w:val="24"/>
                <w:szCs w:val="24"/>
              </w:rPr>
            </w:pPr>
            <w:r w:rsidRPr="00076524">
              <w:rPr>
                <w:sz w:val="24"/>
                <w:szCs w:val="24"/>
              </w:rPr>
              <w:t>-0.01</w:t>
            </w:r>
          </w:p>
        </w:tc>
        <w:tc>
          <w:tcPr>
            <w:tcW w:w="1183" w:type="dxa"/>
            <w:tcBorders>
              <w:top w:val="nil"/>
              <w:left w:val="nil"/>
              <w:bottom w:val="nil"/>
              <w:right w:val="nil"/>
            </w:tcBorders>
            <w:noWrap/>
            <w:hideMark/>
          </w:tcPr>
          <w:p w14:paraId="79CE58D4" w14:textId="77777777" w:rsidR="007551CD" w:rsidRPr="0027283D" w:rsidRDefault="007551CD" w:rsidP="009268E2">
            <w:pPr>
              <w:spacing w:line="240" w:lineRule="atLeast"/>
              <w:jc w:val="center"/>
              <w:rPr>
                <w:sz w:val="24"/>
                <w:szCs w:val="24"/>
              </w:rPr>
            </w:pPr>
          </w:p>
        </w:tc>
        <w:tc>
          <w:tcPr>
            <w:tcW w:w="1182" w:type="dxa"/>
            <w:tcBorders>
              <w:top w:val="nil"/>
              <w:left w:val="nil"/>
              <w:bottom w:val="nil"/>
              <w:right w:val="nil"/>
            </w:tcBorders>
            <w:noWrap/>
            <w:hideMark/>
          </w:tcPr>
          <w:p w14:paraId="7C32B187" w14:textId="77777777" w:rsidR="007551CD" w:rsidRPr="00076524" w:rsidRDefault="007551CD" w:rsidP="009268E2">
            <w:pPr>
              <w:jc w:val="center"/>
              <w:rPr>
                <w:sz w:val="24"/>
                <w:szCs w:val="24"/>
              </w:rPr>
            </w:pPr>
            <w:r w:rsidRPr="00076524">
              <w:rPr>
                <w:sz w:val="24"/>
                <w:szCs w:val="24"/>
              </w:rPr>
              <w:t>0.04***</w:t>
            </w:r>
          </w:p>
        </w:tc>
        <w:tc>
          <w:tcPr>
            <w:tcW w:w="1183" w:type="dxa"/>
            <w:tcBorders>
              <w:top w:val="nil"/>
              <w:left w:val="nil"/>
              <w:bottom w:val="nil"/>
              <w:right w:val="nil"/>
            </w:tcBorders>
            <w:noWrap/>
            <w:hideMark/>
          </w:tcPr>
          <w:p w14:paraId="3FD17344" w14:textId="77777777" w:rsidR="007551CD" w:rsidRPr="00076524" w:rsidRDefault="007551CD" w:rsidP="009268E2">
            <w:pPr>
              <w:jc w:val="center"/>
              <w:rPr>
                <w:sz w:val="24"/>
                <w:szCs w:val="24"/>
              </w:rPr>
            </w:pPr>
          </w:p>
        </w:tc>
        <w:tc>
          <w:tcPr>
            <w:tcW w:w="1182" w:type="dxa"/>
            <w:tcBorders>
              <w:top w:val="nil"/>
              <w:left w:val="nil"/>
              <w:bottom w:val="nil"/>
              <w:right w:val="nil"/>
            </w:tcBorders>
            <w:noWrap/>
            <w:hideMark/>
          </w:tcPr>
          <w:p w14:paraId="613FCED8" w14:textId="77777777" w:rsidR="007551CD" w:rsidRPr="00076524" w:rsidRDefault="007551CD" w:rsidP="009268E2">
            <w:pPr>
              <w:jc w:val="center"/>
              <w:rPr>
                <w:sz w:val="24"/>
                <w:szCs w:val="24"/>
              </w:rPr>
            </w:pPr>
          </w:p>
        </w:tc>
        <w:tc>
          <w:tcPr>
            <w:tcW w:w="1183" w:type="dxa"/>
            <w:tcBorders>
              <w:top w:val="nil"/>
              <w:left w:val="nil"/>
              <w:bottom w:val="nil"/>
              <w:right w:val="nil"/>
            </w:tcBorders>
            <w:noWrap/>
            <w:hideMark/>
          </w:tcPr>
          <w:p w14:paraId="67EF17D2" w14:textId="77777777" w:rsidR="007551CD" w:rsidRPr="0027283D" w:rsidRDefault="007551CD" w:rsidP="009268E2">
            <w:pPr>
              <w:spacing w:line="240" w:lineRule="atLeast"/>
              <w:jc w:val="center"/>
              <w:rPr>
                <w:sz w:val="24"/>
                <w:szCs w:val="24"/>
              </w:rPr>
            </w:pPr>
          </w:p>
        </w:tc>
        <w:tc>
          <w:tcPr>
            <w:tcW w:w="1183" w:type="dxa"/>
            <w:tcBorders>
              <w:top w:val="nil"/>
              <w:left w:val="nil"/>
              <w:bottom w:val="nil"/>
              <w:right w:val="nil"/>
            </w:tcBorders>
            <w:noWrap/>
            <w:hideMark/>
          </w:tcPr>
          <w:p w14:paraId="5A71CDF2" w14:textId="77777777" w:rsidR="007551CD" w:rsidRPr="0027283D" w:rsidRDefault="007551CD" w:rsidP="009268E2">
            <w:pPr>
              <w:spacing w:line="240" w:lineRule="atLeast"/>
              <w:jc w:val="center"/>
              <w:rPr>
                <w:sz w:val="24"/>
                <w:szCs w:val="24"/>
              </w:rPr>
            </w:pPr>
          </w:p>
        </w:tc>
      </w:tr>
      <w:tr w:rsidR="007551CD" w:rsidRPr="0027283D" w14:paraId="5092C613" w14:textId="77777777" w:rsidTr="009268E2">
        <w:trPr>
          <w:trHeight w:val="280"/>
        </w:trPr>
        <w:tc>
          <w:tcPr>
            <w:tcW w:w="2122" w:type="dxa"/>
            <w:tcBorders>
              <w:top w:val="nil"/>
              <w:left w:val="nil"/>
              <w:bottom w:val="nil"/>
              <w:right w:val="nil"/>
            </w:tcBorders>
            <w:noWrap/>
            <w:hideMark/>
          </w:tcPr>
          <w:p w14:paraId="42FF04E5" w14:textId="77777777" w:rsidR="007551CD" w:rsidRPr="0027283D" w:rsidRDefault="007551CD" w:rsidP="009268E2">
            <w:pPr>
              <w:spacing w:line="240" w:lineRule="atLeast"/>
              <w:jc w:val="center"/>
              <w:rPr>
                <w:sz w:val="24"/>
                <w:szCs w:val="24"/>
              </w:rPr>
            </w:pPr>
          </w:p>
        </w:tc>
        <w:tc>
          <w:tcPr>
            <w:tcW w:w="1182" w:type="dxa"/>
            <w:tcBorders>
              <w:top w:val="nil"/>
              <w:left w:val="nil"/>
              <w:bottom w:val="nil"/>
              <w:right w:val="nil"/>
            </w:tcBorders>
            <w:noWrap/>
            <w:hideMark/>
          </w:tcPr>
          <w:p w14:paraId="4C6B9E0E" w14:textId="77777777" w:rsidR="007551CD" w:rsidRPr="0027283D" w:rsidRDefault="007551CD" w:rsidP="009268E2">
            <w:pPr>
              <w:spacing w:line="240" w:lineRule="atLeast"/>
              <w:jc w:val="center"/>
              <w:rPr>
                <w:sz w:val="24"/>
                <w:szCs w:val="24"/>
              </w:rPr>
            </w:pPr>
          </w:p>
        </w:tc>
        <w:tc>
          <w:tcPr>
            <w:tcW w:w="1183" w:type="dxa"/>
            <w:tcBorders>
              <w:top w:val="nil"/>
              <w:left w:val="nil"/>
              <w:bottom w:val="nil"/>
              <w:right w:val="nil"/>
            </w:tcBorders>
            <w:noWrap/>
            <w:hideMark/>
          </w:tcPr>
          <w:p w14:paraId="579B6942" w14:textId="77777777" w:rsidR="007551CD" w:rsidRPr="0027283D" w:rsidRDefault="007551CD" w:rsidP="009268E2">
            <w:pPr>
              <w:spacing w:line="240" w:lineRule="atLeast"/>
              <w:jc w:val="center"/>
              <w:rPr>
                <w:sz w:val="24"/>
                <w:szCs w:val="24"/>
              </w:rPr>
            </w:pPr>
          </w:p>
        </w:tc>
        <w:tc>
          <w:tcPr>
            <w:tcW w:w="1182" w:type="dxa"/>
            <w:tcBorders>
              <w:top w:val="nil"/>
              <w:left w:val="nil"/>
              <w:bottom w:val="nil"/>
              <w:right w:val="nil"/>
            </w:tcBorders>
            <w:noWrap/>
            <w:hideMark/>
          </w:tcPr>
          <w:p w14:paraId="0021F195" w14:textId="77777777" w:rsidR="007551CD" w:rsidRPr="00076524" w:rsidRDefault="007551CD" w:rsidP="009268E2">
            <w:pPr>
              <w:jc w:val="center"/>
              <w:rPr>
                <w:sz w:val="24"/>
                <w:szCs w:val="24"/>
              </w:rPr>
            </w:pPr>
          </w:p>
        </w:tc>
        <w:tc>
          <w:tcPr>
            <w:tcW w:w="1183" w:type="dxa"/>
            <w:tcBorders>
              <w:top w:val="nil"/>
              <w:left w:val="nil"/>
              <w:bottom w:val="nil"/>
              <w:right w:val="nil"/>
            </w:tcBorders>
            <w:noWrap/>
            <w:hideMark/>
          </w:tcPr>
          <w:p w14:paraId="313D841F" w14:textId="77777777" w:rsidR="007551CD" w:rsidRPr="00076524" w:rsidRDefault="007551CD" w:rsidP="009268E2">
            <w:pPr>
              <w:jc w:val="center"/>
              <w:rPr>
                <w:sz w:val="24"/>
                <w:szCs w:val="24"/>
              </w:rPr>
            </w:pPr>
            <w:r w:rsidRPr="00076524">
              <w:rPr>
                <w:sz w:val="24"/>
                <w:szCs w:val="24"/>
              </w:rPr>
              <w:t>(0.00)</w:t>
            </w:r>
          </w:p>
        </w:tc>
        <w:tc>
          <w:tcPr>
            <w:tcW w:w="1183" w:type="dxa"/>
            <w:tcBorders>
              <w:top w:val="nil"/>
              <w:left w:val="nil"/>
              <w:bottom w:val="nil"/>
              <w:right w:val="nil"/>
            </w:tcBorders>
            <w:noWrap/>
            <w:hideMark/>
          </w:tcPr>
          <w:p w14:paraId="20026C70" w14:textId="77777777" w:rsidR="007551CD" w:rsidRPr="0027283D" w:rsidRDefault="007551CD" w:rsidP="009268E2">
            <w:pPr>
              <w:spacing w:line="240" w:lineRule="atLeast"/>
              <w:jc w:val="center"/>
              <w:rPr>
                <w:sz w:val="24"/>
                <w:szCs w:val="24"/>
              </w:rPr>
            </w:pPr>
          </w:p>
        </w:tc>
        <w:tc>
          <w:tcPr>
            <w:tcW w:w="1182" w:type="dxa"/>
            <w:tcBorders>
              <w:top w:val="nil"/>
              <w:left w:val="nil"/>
              <w:bottom w:val="nil"/>
              <w:right w:val="nil"/>
            </w:tcBorders>
            <w:noWrap/>
            <w:hideMark/>
          </w:tcPr>
          <w:p w14:paraId="1806B804" w14:textId="77777777" w:rsidR="007551CD" w:rsidRPr="00076524" w:rsidRDefault="007551CD" w:rsidP="009268E2">
            <w:pPr>
              <w:jc w:val="center"/>
              <w:rPr>
                <w:sz w:val="24"/>
                <w:szCs w:val="24"/>
              </w:rPr>
            </w:pPr>
            <w:r w:rsidRPr="00076524">
              <w:rPr>
                <w:sz w:val="24"/>
                <w:szCs w:val="24"/>
              </w:rPr>
              <w:t>(0.01)</w:t>
            </w:r>
          </w:p>
        </w:tc>
        <w:tc>
          <w:tcPr>
            <w:tcW w:w="1183" w:type="dxa"/>
            <w:tcBorders>
              <w:top w:val="nil"/>
              <w:left w:val="nil"/>
              <w:bottom w:val="nil"/>
              <w:right w:val="nil"/>
            </w:tcBorders>
            <w:noWrap/>
            <w:hideMark/>
          </w:tcPr>
          <w:p w14:paraId="54CE3530" w14:textId="77777777" w:rsidR="007551CD" w:rsidRPr="00076524" w:rsidRDefault="007551CD" w:rsidP="009268E2">
            <w:pPr>
              <w:jc w:val="center"/>
              <w:rPr>
                <w:sz w:val="24"/>
                <w:szCs w:val="24"/>
              </w:rPr>
            </w:pPr>
          </w:p>
        </w:tc>
        <w:tc>
          <w:tcPr>
            <w:tcW w:w="1182" w:type="dxa"/>
            <w:tcBorders>
              <w:top w:val="nil"/>
              <w:left w:val="nil"/>
              <w:bottom w:val="nil"/>
              <w:right w:val="nil"/>
            </w:tcBorders>
            <w:noWrap/>
            <w:hideMark/>
          </w:tcPr>
          <w:p w14:paraId="05DB5413" w14:textId="77777777" w:rsidR="007551CD" w:rsidRPr="00076524" w:rsidRDefault="007551CD" w:rsidP="009268E2">
            <w:pPr>
              <w:jc w:val="center"/>
              <w:rPr>
                <w:sz w:val="24"/>
                <w:szCs w:val="24"/>
              </w:rPr>
            </w:pPr>
          </w:p>
        </w:tc>
        <w:tc>
          <w:tcPr>
            <w:tcW w:w="1183" w:type="dxa"/>
            <w:tcBorders>
              <w:top w:val="nil"/>
              <w:left w:val="nil"/>
              <w:bottom w:val="nil"/>
              <w:right w:val="nil"/>
            </w:tcBorders>
            <w:noWrap/>
            <w:hideMark/>
          </w:tcPr>
          <w:p w14:paraId="4A350404" w14:textId="77777777" w:rsidR="007551CD" w:rsidRPr="0027283D" w:rsidRDefault="007551CD" w:rsidP="009268E2">
            <w:pPr>
              <w:spacing w:line="240" w:lineRule="atLeast"/>
              <w:jc w:val="center"/>
              <w:rPr>
                <w:sz w:val="24"/>
                <w:szCs w:val="24"/>
              </w:rPr>
            </w:pPr>
          </w:p>
        </w:tc>
        <w:tc>
          <w:tcPr>
            <w:tcW w:w="1183" w:type="dxa"/>
            <w:tcBorders>
              <w:top w:val="nil"/>
              <w:left w:val="nil"/>
              <w:bottom w:val="nil"/>
              <w:right w:val="nil"/>
            </w:tcBorders>
            <w:noWrap/>
            <w:hideMark/>
          </w:tcPr>
          <w:p w14:paraId="6EE7E03F" w14:textId="77777777" w:rsidR="007551CD" w:rsidRPr="0027283D" w:rsidRDefault="007551CD" w:rsidP="009268E2">
            <w:pPr>
              <w:spacing w:line="240" w:lineRule="atLeast"/>
              <w:jc w:val="center"/>
              <w:rPr>
                <w:sz w:val="24"/>
                <w:szCs w:val="24"/>
              </w:rPr>
            </w:pPr>
          </w:p>
        </w:tc>
      </w:tr>
      <w:tr w:rsidR="007551CD" w:rsidRPr="0027283D" w14:paraId="774D52D4" w14:textId="77777777" w:rsidTr="009268E2">
        <w:trPr>
          <w:trHeight w:val="280"/>
        </w:trPr>
        <w:tc>
          <w:tcPr>
            <w:tcW w:w="2122" w:type="dxa"/>
            <w:tcBorders>
              <w:top w:val="nil"/>
              <w:left w:val="nil"/>
              <w:bottom w:val="nil"/>
              <w:right w:val="nil"/>
            </w:tcBorders>
            <w:noWrap/>
            <w:hideMark/>
          </w:tcPr>
          <w:p w14:paraId="29C5A40A" w14:textId="77777777" w:rsidR="007551CD" w:rsidRPr="0027283D" w:rsidRDefault="007551CD" w:rsidP="009268E2">
            <w:pPr>
              <w:spacing w:line="240" w:lineRule="atLeast"/>
              <w:jc w:val="center"/>
              <w:rPr>
                <w:sz w:val="24"/>
                <w:szCs w:val="24"/>
              </w:rPr>
            </w:pPr>
            <w:r w:rsidRPr="0027283D">
              <w:rPr>
                <w:rFonts w:hint="eastAsia"/>
                <w:sz w:val="24"/>
                <w:szCs w:val="24"/>
              </w:rPr>
              <w:t>diff_trust</w:t>
            </w:r>
          </w:p>
        </w:tc>
        <w:tc>
          <w:tcPr>
            <w:tcW w:w="1182" w:type="dxa"/>
            <w:tcBorders>
              <w:top w:val="nil"/>
              <w:left w:val="nil"/>
              <w:bottom w:val="nil"/>
              <w:right w:val="nil"/>
            </w:tcBorders>
            <w:noWrap/>
            <w:hideMark/>
          </w:tcPr>
          <w:p w14:paraId="1E32E502" w14:textId="77777777" w:rsidR="007551CD" w:rsidRPr="0027283D" w:rsidRDefault="007551CD" w:rsidP="009268E2">
            <w:pPr>
              <w:spacing w:line="240" w:lineRule="atLeast"/>
              <w:jc w:val="center"/>
              <w:rPr>
                <w:sz w:val="24"/>
                <w:szCs w:val="24"/>
              </w:rPr>
            </w:pPr>
          </w:p>
        </w:tc>
        <w:tc>
          <w:tcPr>
            <w:tcW w:w="1183" w:type="dxa"/>
            <w:tcBorders>
              <w:top w:val="nil"/>
              <w:left w:val="nil"/>
              <w:bottom w:val="nil"/>
              <w:right w:val="nil"/>
            </w:tcBorders>
            <w:noWrap/>
            <w:hideMark/>
          </w:tcPr>
          <w:p w14:paraId="21883B3F" w14:textId="77777777" w:rsidR="007551CD" w:rsidRPr="0027283D" w:rsidRDefault="007551CD" w:rsidP="009268E2">
            <w:pPr>
              <w:spacing w:line="240" w:lineRule="atLeast"/>
              <w:jc w:val="center"/>
              <w:rPr>
                <w:sz w:val="24"/>
                <w:szCs w:val="24"/>
              </w:rPr>
            </w:pPr>
          </w:p>
        </w:tc>
        <w:tc>
          <w:tcPr>
            <w:tcW w:w="1182" w:type="dxa"/>
            <w:tcBorders>
              <w:top w:val="nil"/>
              <w:left w:val="nil"/>
              <w:bottom w:val="nil"/>
              <w:right w:val="nil"/>
            </w:tcBorders>
            <w:noWrap/>
            <w:hideMark/>
          </w:tcPr>
          <w:p w14:paraId="0255983D" w14:textId="77777777" w:rsidR="007551CD" w:rsidRPr="00076524" w:rsidRDefault="007551CD" w:rsidP="009268E2">
            <w:pPr>
              <w:jc w:val="center"/>
              <w:rPr>
                <w:sz w:val="24"/>
                <w:szCs w:val="24"/>
              </w:rPr>
            </w:pPr>
          </w:p>
        </w:tc>
        <w:tc>
          <w:tcPr>
            <w:tcW w:w="1183" w:type="dxa"/>
            <w:tcBorders>
              <w:top w:val="nil"/>
              <w:left w:val="nil"/>
              <w:bottom w:val="nil"/>
              <w:right w:val="nil"/>
            </w:tcBorders>
            <w:noWrap/>
            <w:hideMark/>
          </w:tcPr>
          <w:p w14:paraId="28BE000D" w14:textId="77777777" w:rsidR="007551CD" w:rsidRPr="00076524" w:rsidRDefault="007551CD" w:rsidP="009268E2">
            <w:pPr>
              <w:jc w:val="center"/>
              <w:rPr>
                <w:sz w:val="24"/>
                <w:szCs w:val="24"/>
              </w:rPr>
            </w:pPr>
          </w:p>
        </w:tc>
        <w:tc>
          <w:tcPr>
            <w:tcW w:w="1183" w:type="dxa"/>
            <w:tcBorders>
              <w:top w:val="nil"/>
              <w:left w:val="nil"/>
              <w:bottom w:val="nil"/>
              <w:right w:val="nil"/>
            </w:tcBorders>
            <w:noWrap/>
            <w:hideMark/>
          </w:tcPr>
          <w:p w14:paraId="1C14CCCB" w14:textId="77777777" w:rsidR="007551CD" w:rsidRPr="0027283D" w:rsidRDefault="007551CD" w:rsidP="009268E2">
            <w:pPr>
              <w:spacing w:line="240" w:lineRule="atLeast"/>
              <w:jc w:val="center"/>
              <w:rPr>
                <w:sz w:val="24"/>
                <w:szCs w:val="24"/>
              </w:rPr>
            </w:pPr>
          </w:p>
        </w:tc>
        <w:tc>
          <w:tcPr>
            <w:tcW w:w="1182" w:type="dxa"/>
            <w:tcBorders>
              <w:top w:val="nil"/>
              <w:left w:val="nil"/>
              <w:bottom w:val="nil"/>
              <w:right w:val="nil"/>
            </w:tcBorders>
            <w:noWrap/>
            <w:hideMark/>
          </w:tcPr>
          <w:p w14:paraId="65013899" w14:textId="77777777" w:rsidR="007551CD" w:rsidRPr="00076524" w:rsidRDefault="007551CD" w:rsidP="009268E2">
            <w:pPr>
              <w:jc w:val="center"/>
              <w:rPr>
                <w:sz w:val="24"/>
                <w:szCs w:val="24"/>
              </w:rPr>
            </w:pPr>
          </w:p>
        </w:tc>
        <w:tc>
          <w:tcPr>
            <w:tcW w:w="1183" w:type="dxa"/>
            <w:tcBorders>
              <w:top w:val="nil"/>
              <w:left w:val="nil"/>
              <w:bottom w:val="nil"/>
              <w:right w:val="nil"/>
            </w:tcBorders>
            <w:noWrap/>
            <w:hideMark/>
          </w:tcPr>
          <w:p w14:paraId="7AE52FE7" w14:textId="77777777" w:rsidR="007551CD" w:rsidRPr="00076524" w:rsidRDefault="007551CD" w:rsidP="009268E2">
            <w:pPr>
              <w:jc w:val="center"/>
              <w:rPr>
                <w:sz w:val="24"/>
                <w:szCs w:val="24"/>
              </w:rPr>
            </w:pPr>
          </w:p>
        </w:tc>
        <w:tc>
          <w:tcPr>
            <w:tcW w:w="1182" w:type="dxa"/>
            <w:tcBorders>
              <w:top w:val="nil"/>
              <w:left w:val="nil"/>
              <w:bottom w:val="nil"/>
              <w:right w:val="nil"/>
            </w:tcBorders>
            <w:noWrap/>
            <w:hideMark/>
          </w:tcPr>
          <w:p w14:paraId="456BA774" w14:textId="77777777" w:rsidR="007551CD" w:rsidRPr="00076524" w:rsidRDefault="007551CD" w:rsidP="009268E2">
            <w:pPr>
              <w:jc w:val="center"/>
              <w:rPr>
                <w:sz w:val="24"/>
                <w:szCs w:val="24"/>
              </w:rPr>
            </w:pPr>
            <w:r w:rsidRPr="00076524">
              <w:rPr>
                <w:sz w:val="24"/>
                <w:szCs w:val="24"/>
              </w:rPr>
              <w:t>0.23**</w:t>
            </w:r>
          </w:p>
        </w:tc>
        <w:tc>
          <w:tcPr>
            <w:tcW w:w="1183" w:type="dxa"/>
            <w:tcBorders>
              <w:top w:val="nil"/>
              <w:left w:val="nil"/>
              <w:bottom w:val="nil"/>
              <w:right w:val="nil"/>
            </w:tcBorders>
            <w:noWrap/>
            <w:hideMark/>
          </w:tcPr>
          <w:p w14:paraId="4E03F4C4" w14:textId="77777777" w:rsidR="007551CD" w:rsidRPr="0027283D" w:rsidRDefault="007551CD" w:rsidP="009268E2">
            <w:pPr>
              <w:spacing w:line="240" w:lineRule="atLeast"/>
              <w:jc w:val="center"/>
              <w:rPr>
                <w:sz w:val="24"/>
                <w:szCs w:val="24"/>
              </w:rPr>
            </w:pPr>
          </w:p>
        </w:tc>
        <w:tc>
          <w:tcPr>
            <w:tcW w:w="1183" w:type="dxa"/>
            <w:tcBorders>
              <w:top w:val="nil"/>
              <w:left w:val="nil"/>
              <w:bottom w:val="nil"/>
              <w:right w:val="nil"/>
            </w:tcBorders>
            <w:noWrap/>
            <w:hideMark/>
          </w:tcPr>
          <w:p w14:paraId="08D1E510" w14:textId="77777777" w:rsidR="007551CD" w:rsidRPr="0027283D" w:rsidRDefault="007551CD" w:rsidP="009268E2">
            <w:pPr>
              <w:spacing w:line="240" w:lineRule="atLeast"/>
              <w:jc w:val="center"/>
              <w:rPr>
                <w:sz w:val="24"/>
                <w:szCs w:val="24"/>
              </w:rPr>
            </w:pPr>
            <w:r w:rsidRPr="0027283D">
              <w:rPr>
                <w:rFonts w:hint="eastAsia"/>
                <w:sz w:val="24"/>
                <w:szCs w:val="24"/>
              </w:rPr>
              <w:t>0.56***</w:t>
            </w:r>
          </w:p>
        </w:tc>
      </w:tr>
      <w:tr w:rsidR="007551CD" w:rsidRPr="0027283D" w14:paraId="7E82E439" w14:textId="77777777" w:rsidTr="009268E2">
        <w:trPr>
          <w:trHeight w:val="280"/>
        </w:trPr>
        <w:tc>
          <w:tcPr>
            <w:tcW w:w="2122" w:type="dxa"/>
            <w:tcBorders>
              <w:top w:val="nil"/>
              <w:left w:val="nil"/>
              <w:bottom w:val="nil"/>
              <w:right w:val="nil"/>
            </w:tcBorders>
            <w:noWrap/>
            <w:hideMark/>
          </w:tcPr>
          <w:p w14:paraId="6C6F7BCF" w14:textId="77777777" w:rsidR="007551CD" w:rsidRPr="0027283D" w:rsidRDefault="007551CD" w:rsidP="009268E2">
            <w:pPr>
              <w:spacing w:line="240" w:lineRule="atLeast"/>
              <w:jc w:val="center"/>
              <w:rPr>
                <w:sz w:val="24"/>
                <w:szCs w:val="24"/>
              </w:rPr>
            </w:pPr>
          </w:p>
        </w:tc>
        <w:tc>
          <w:tcPr>
            <w:tcW w:w="1182" w:type="dxa"/>
            <w:tcBorders>
              <w:top w:val="nil"/>
              <w:left w:val="nil"/>
              <w:bottom w:val="nil"/>
              <w:right w:val="nil"/>
            </w:tcBorders>
            <w:noWrap/>
            <w:hideMark/>
          </w:tcPr>
          <w:p w14:paraId="0BEDAA84" w14:textId="77777777" w:rsidR="007551CD" w:rsidRPr="0027283D" w:rsidRDefault="007551CD" w:rsidP="009268E2">
            <w:pPr>
              <w:spacing w:line="240" w:lineRule="atLeast"/>
              <w:jc w:val="center"/>
              <w:rPr>
                <w:sz w:val="24"/>
                <w:szCs w:val="24"/>
              </w:rPr>
            </w:pPr>
          </w:p>
        </w:tc>
        <w:tc>
          <w:tcPr>
            <w:tcW w:w="1183" w:type="dxa"/>
            <w:tcBorders>
              <w:top w:val="nil"/>
              <w:left w:val="nil"/>
              <w:bottom w:val="nil"/>
              <w:right w:val="nil"/>
            </w:tcBorders>
            <w:noWrap/>
            <w:hideMark/>
          </w:tcPr>
          <w:p w14:paraId="37B3363D" w14:textId="77777777" w:rsidR="007551CD" w:rsidRPr="0027283D" w:rsidRDefault="007551CD" w:rsidP="009268E2">
            <w:pPr>
              <w:spacing w:line="240" w:lineRule="atLeast"/>
              <w:jc w:val="center"/>
              <w:rPr>
                <w:sz w:val="24"/>
                <w:szCs w:val="24"/>
              </w:rPr>
            </w:pPr>
          </w:p>
        </w:tc>
        <w:tc>
          <w:tcPr>
            <w:tcW w:w="1182" w:type="dxa"/>
            <w:tcBorders>
              <w:top w:val="nil"/>
              <w:left w:val="nil"/>
              <w:bottom w:val="nil"/>
              <w:right w:val="nil"/>
            </w:tcBorders>
            <w:noWrap/>
            <w:hideMark/>
          </w:tcPr>
          <w:p w14:paraId="7134830C" w14:textId="77777777" w:rsidR="007551CD" w:rsidRPr="00076524" w:rsidRDefault="007551CD" w:rsidP="009268E2">
            <w:pPr>
              <w:jc w:val="center"/>
              <w:rPr>
                <w:sz w:val="24"/>
                <w:szCs w:val="24"/>
              </w:rPr>
            </w:pPr>
          </w:p>
        </w:tc>
        <w:tc>
          <w:tcPr>
            <w:tcW w:w="1183" w:type="dxa"/>
            <w:tcBorders>
              <w:top w:val="nil"/>
              <w:left w:val="nil"/>
              <w:bottom w:val="nil"/>
              <w:right w:val="nil"/>
            </w:tcBorders>
            <w:noWrap/>
            <w:hideMark/>
          </w:tcPr>
          <w:p w14:paraId="069448BE" w14:textId="77777777" w:rsidR="007551CD" w:rsidRPr="00076524" w:rsidRDefault="007551CD" w:rsidP="009268E2">
            <w:pPr>
              <w:jc w:val="center"/>
              <w:rPr>
                <w:sz w:val="24"/>
                <w:szCs w:val="24"/>
              </w:rPr>
            </w:pPr>
          </w:p>
        </w:tc>
        <w:tc>
          <w:tcPr>
            <w:tcW w:w="1183" w:type="dxa"/>
            <w:tcBorders>
              <w:top w:val="nil"/>
              <w:left w:val="nil"/>
              <w:bottom w:val="nil"/>
              <w:right w:val="nil"/>
            </w:tcBorders>
            <w:noWrap/>
            <w:hideMark/>
          </w:tcPr>
          <w:p w14:paraId="01B74B5D" w14:textId="77777777" w:rsidR="007551CD" w:rsidRPr="0027283D" w:rsidRDefault="007551CD" w:rsidP="009268E2">
            <w:pPr>
              <w:spacing w:line="240" w:lineRule="atLeast"/>
              <w:jc w:val="center"/>
              <w:rPr>
                <w:sz w:val="24"/>
                <w:szCs w:val="24"/>
              </w:rPr>
            </w:pPr>
          </w:p>
        </w:tc>
        <w:tc>
          <w:tcPr>
            <w:tcW w:w="1182" w:type="dxa"/>
            <w:tcBorders>
              <w:top w:val="nil"/>
              <w:left w:val="nil"/>
              <w:bottom w:val="nil"/>
              <w:right w:val="nil"/>
            </w:tcBorders>
            <w:noWrap/>
            <w:hideMark/>
          </w:tcPr>
          <w:p w14:paraId="6FD2D3F2" w14:textId="77777777" w:rsidR="007551CD" w:rsidRPr="00076524" w:rsidRDefault="007551CD" w:rsidP="009268E2">
            <w:pPr>
              <w:jc w:val="center"/>
              <w:rPr>
                <w:sz w:val="24"/>
                <w:szCs w:val="24"/>
              </w:rPr>
            </w:pPr>
          </w:p>
        </w:tc>
        <w:tc>
          <w:tcPr>
            <w:tcW w:w="1183" w:type="dxa"/>
            <w:tcBorders>
              <w:top w:val="nil"/>
              <w:left w:val="nil"/>
              <w:bottom w:val="nil"/>
              <w:right w:val="nil"/>
            </w:tcBorders>
            <w:noWrap/>
            <w:hideMark/>
          </w:tcPr>
          <w:p w14:paraId="0619EEB8" w14:textId="77777777" w:rsidR="007551CD" w:rsidRPr="00076524" w:rsidRDefault="007551CD" w:rsidP="009268E2">
            <w:pPr>
              <w:jc w:val="center"/>
              <w:rPr>
                <w:sz w:val="24"/>
                <w:szCs w:val="24"/>
              </w:rPr>
            </w:pPr>
          </w:p>
        </w:tc>
        <w:tc>
          <w:tcPr>
            <w:tcW w:w="1182" w:type="dxa"/>
            <w:tcBorders>
              <w:top w:val="nil"/>
              <w:left w:val="nil"/>
              <w:bottom w:val="nil"/>
              <w:right w:val="nil"/>
            </w:tcBorders>
            <w:noWrap/>
            <w:hideMark/>
          </w:tcPr>
          <w:p w14:paraId="2BE7C05E" w14:textId="77777777" w:rsidR="007551CD" w:rsidRPr="00076524" w:rsidRDefault="007551CD" w:rsidP="009268E2">
            <w:pPr>
              <w:jc w:val="center"/>
              <w:rPr>
                <w:sz w:val="24"/>
                <w:szCs w:val="24"/>
              </w:rPr>
            </w:pPr>
            <w:r w:rsidRPr="00076524">
              <w:rPr>
                <w:sz w:val="24"/>
                <w:szCs w:val="24"/>
              </w:rPr>
              <w:t>(0.10)</w:t>
            </w:r>
          </w:p>
        </w:tc>
        <w:tc>
          <w:tcPr>
            <w:tcW w:w="1183" w:type="dxa"/>
            <w:tcBorders>
              <w:top w:val="nil"/>
              <w:left w:val="nil"/>
              <w:bottom w:val="nil"/>
              <w:right w:val="nil"/>
            </w:tcBorders>
            <w:noWrap/>
            <w:hideMark/>
          </w:tcPr>
          <w:p w14:paraId="74CBA079" w14:textId="77777777" w:rsidR="007551CD" w:rsidRPr="0027283D" w:rsidRDefault="007551CD" w:rsidP="009268E2">
            <w:pPr>
              <w:spacing w:line="240" w:lineRule="atLeast"/>
              <w:jc w:val="center"/>
              <w:rPr>
                <w:sz w:val="24"/>
                <w:szCs w:val="24"/>
              </w:rPr>
            </w:pPr>
          </w:p>
        </w:tc>
        <w:tc>
          <w:tcPr>
            <w:tcW w:w="1183" w:type="dxa"/>
            <w:tcBorders>
              <w:top w:val="nil"/>
              <w:left w:val="nil"/>
              <w:bottom w:val="nil"/>
              <w:right w:val="nil"/>
            </w:tcBorders>
            <w:noWrap/>
            <w:hideMark/>
          </w:tcPr>
          <w:p w14:paraId="42D8495A" w14:textId="77777777" w:rsidR="007551CD" w:rsidRPr="0027283D" w:rsidRDefault="007551CD" w:rsidP="009268E2">
            <w:pPr>
              <w:spacing w:line="240" w:lineRule="atLeast"/>
              <w:jc w:val="center"/>
              <w:rPr>
                <w:sz w:val="24"/>
                <w:szCs w:val="24"/>
              </w:rPr>
            </w:pPr>
            <w:r w:rsidRPr="0027283D">
              <w:rPr>
                <w:rFonts w:hint="eastAsia"/>
                <w:sz w:val="24"/>
                <w:szCs w:val="24"/>
              </w:rPr>
              <w:t>(0.10)</w:t>
            </w:r>
          </w:p>
        </w:tc>
      </w:tr>
      <w:tr w:rsidR="007551CD" w:rsidRPr="0027283D" w14:paraId="7FBE64B5" w14:textId="77777777" w:rsidTr="009268E2">
        <w:trPr>
          <w:trHeight w:val="280"/>
        </w:trPr>
        <w:tc>
          <w:tcPr>
            <w:tcW w:w="2122" w:type="dxa"/>
            <w:tcBorders>
              <w:top w:val="nil"/>
              <w:left w:val="nil"/>
              <w:bottom w:val="nil"/>
              <w:right w:val="nil"/>
            </w:tcBorders>
            <w:noWrap/>
            <w:hideMark/>
          </w:tcPr>
          <w:p w14:paraId="7E7A5970" w14:textId="77777777" w:rsidR="007551CD" w:rsidRPr="0027283D" w:rsidRDefault="007551CD" w:rsidP="009268E2">
            <w:pPr>
              <w:spacing w:line="240" w:lineRule="atLeast"/>
              <w:jc w:val="center"/>
              <w:rPr>
                <w:sz w:val="24"/>
                <w:szCs w:val="24"/>
              </w:rPr>
            </w:pPr>
            <w:r w:rsidRPr="0027283D">
              <w:rPr>
                <w:rFonts w:hint="eastAsia"/>
                <w:sz w:val="24"/>
                <w:szCs w:val="24"/>
              </w:rPr>
              <w:t>diff_collectivism</w:t>
            </w:r>
          </w:p>
        </w:tc>
        <w:tc>
          <w:tcPr>
            <w:tcW w:w="1182" w:type="dxa"/>
            <w:tcBorders>
              <w:top w:val="nil"/>
              <w:left w:val="nil"/>
              <w:bottom w:val="nil"/>
              <w:right w:val="nil"/>
            </w:tcBorders>
            <w:noWrap/>
            <w:hideMark/>
          </w:tcPr>
          <w:p w14:paraId="36C60BE8" w14:textId="77777777" w:rsidR="007551CD" w:rsidRPr="0027283D" w:rsidRDefault="007551CD" w:rsidP="009268E2">
            <w:pPr>
              <w:spacing w:line="240" w:lineRule="atLeast"/>
              <w:jc w:val="center"/>
              <w:rPr>
                <w:sz w:val="24"/>
                <w:szCs w:val="24"/>
              </w:rPr>
            </w:pPr>
          </w:p>
        </w:tc>
        <w:tc>
          <w:tcPr>
            <w:tcW w:w="1183" w:type="dxa"/>
            <w:tcBorders>
              <w:top w:val="nil"/>
              <w:left w:val="nil"/>
              <w:bottom w:val="nil"/>
              <w:right w:val="nil"/>
            </w:tcBorders>
            <w:noWrap/>
            <w:hideMark/>
          </w:tcPr>
          <w:p w14:paraId="66C3A49C" w14:textId="77777777" w:rsidR="007551CD" w:rsidRPr="0027283D" w:rsidRDefault="007551CD" w:rsidP="009268E2">
            <w:pPr>
              <w:spacing w:line="240" w:lineRule="atLeast"/>
              <w:jc w:val="center"/>
              <w:rPr>
                <w:sz w:val="24"/>
                <w:szCs w:val="24"/>
              </w:rPr>
            </w:pPr>
          </w:p>
        </w:tc>
        <w:tc>
          <w:tcPr>
            <w:tcW w:w="1182" w:type="dxa"/>
            <w:tcBorders>
              <w:top w:val="nil"/>
              <w:left w:val="nil"/>
              <w:bottom w:val="nil"/>
              <w:right w:val="nil"/>
            </w:tcBorders>
            <w:noWrap/>
            <w:hideMark/>
          </w:tcPr>
          <w:p w14:paraId="7A8EF2FF" w14:textId="77777777" w:rsidR="007551CD" w:rsidRPr="00076524" w:rsidRDefault="007551CD" w:rsidP="009268E2">
            <w:pPr>
              <w:jc w:val="center"/>
              <w:rPr>
                <w:sz w:val="24"/>
                <w:szCs w:val="24"/>
              </w:rPr>
            </w:pPr>
          </w:p>
        </w:tc>
        <w:tc>
          <w:tcPr>
            <w:tcW w:w="1183" w:type="dxa"/>
            <w:tcBorders>
              <w:top w:val="nil"/>
              <w:left w:val="nil"/>
              <w:bottom w:val="nil"/>
              <w:right w:val="nil"/>
            </w:tcBorders>
            <w:noWrap/>
            <w:hideMark/>
          </w:tcPr>
          <w:p w14:paraId="590D2A47" w14:textId="77777777" w:rsidR="007551CD" w:rsidRPr="00076524" w:rsidRDefault="007551CD" w:rsidP="009268E2">
            <w:pPr>
              <w:jc w:val="center"/>
              <w:rPr>
                <w:sz w:val="24"/>
                <w:szCs w:val="24"/>
              </w:rPr>
            </w:pPr>
          </w:p>
        </w:tc>
        <w:tc>
          <w:tcPr>
            <w:tcW w:w="1183" w:type="dxa"/>
            <w:tcBorders>
              <w:top w:val="nil"/>
              <w:left w:val="nil"/>
              <w:bottom w:val="nil"/>
              <w:right w:val="nil"/>
            </w:tcBorders>
            <w:noWrap/>
            <w:hideMark/>
          </w:tcPr>
          <w:p w14:paraId="691BD98E" w14:textId="77777777" w:rsidR="007551CD" w:rsidRPr="0027283D" w:rsidRDefault="007551CD" w:rsidP="009268E2">
            <w:pPr>
              <w:spacing w:line="240" w:lineRule="atLeast"/>
              <w:jc w:val="center"/>
              <w:rPr>
                <w:sz w:val="24"/>
                <w:szCs w:val="24"/>
              </w:rPr>
            </w:pPr>
          </w:p>
        </w:tc>
        <w:tc>
          <w:tcPr>
            <w:tcW w:w="1182" w:type="dxa"/>
            <w:tcBorders>
              <w:top w:val="nil"/>
              <w:left w:val="nil"/>
              <w:bottom w:val="nil"/>
              <w:right w:val="nil"/>
            </w:tcBorders>
            <w:noWrap/>
            <w:hideMark/>
          </w:tcPr>
          <w:p w14:paraId="6C760EC6" w14:textId="77777777" w:rsidR="007551CD" w:rsidRPr="00076524" w:rsidRDefault="007551CD" w:rsidP="009268E2">
            <w:pPr>
              <w:jc w:val="center"/>
              <w:rPr>
                <w:sz w:val="24"/>
                <w:szCs w:val="24"/>
              </w:rPr>
            </w:pPr>
          </w:p>
        </w:tc>
        <w:tc>
          <w:tcPr>
            <w:tcW w:w="1183" w:type="dxa"/>
            <w:tcBorders>
              <w:top w:val="nil"/>
              <w:left w:val="nil"/>
              <w:bottom w:val="nil"/>
              <w:right w:val="nil"/>
            </w:tcBorders>
            <w:noWrap/>
            <w:hideMark/>
          </w:tcPr>
          <w:p w14:paraId="0821BB3E" w14:textId="77777777" w:rsidR="007551CD" w:rsidRPr="00076524" w:rsidRDefault="007551CD" w:rsidP="009268E2">
            <w:pPr>
              <w:jc w:val="center"/>
              <w:rPr>
                <w:sz w:val="24"/>
                <w:szCs w:val="24"/>
              </w:rPr>
            </w:pPr>
          </w:p>
        </w:tc>
        <w:tc>
          <w:tcPr>
            <w:tcW w:w="1182" w:type="dxa"/>
            <w:tcBorders>
              <w:top w:val="nil"/>
              <w:left w:val="nil"/>
              <w:bottom w:val="nil"/>
              <w:right w:val="nil"/>
            </w:tcBorders>
            <w:noWrap/>
            <w:hideMark/>
          </w:tcPr>
          <w:p w14:paraId="1118F000" w14:textId="77777777" w:rsidR="007551CD" w:rsidRPr="00076524" w:rsidRDefault="007551CD" w:rsidP="009268E2">
            <w:pPr>
              <w:jc w:val="center"/>
              <w:rPr>
                <w:sz w:val="24"/>
                <w:szCs w:val="24"/>
              </w:rPr>
            </w:pPr>
            <w:r w:rsidRPr="00076524">
              <w:rPr>
                <w:sz w:val="24"/>
                <w:szCs w:val="24"/>
              </w:rPr>
              <w:t>-0.05</w:t>
            </w:r>
          </w:p>
        </w:tc>
        <w:tc>
          <w:tcPr>
            <w:tcW w:w="1183" w:type="dxa"/>
            <w:tcBorders>
              <w:top w:val="nil"/>
              <w:left w:val="nil"/>
              <w:bottom w:val="nil"/>
              <w:right w:val="nil"/>
            </w:tcBorders>
            <w:noWrap/>
            <w:hideMark/>
          </w:tcPr>
          <w:p w14:paraId="04BBE581" w14:textId="77777777" w:rsidR="007551CD" w:rsidRPr="0027283D" w:rsidRDefault="007551CD" w:rsidP="009268E2">
            <w:pPr>
              <w:spacing w:line="240" w:lineRule="atLeast"/>
              <w:jc w:val="center"/>
              <w:rPr>
                <w:sz w:val="24"/>
                <w:szCs w:val="24"/>
              </w:rPr>
            </w:pPr>
          </w:p>
        </w:tc>
        <w:tc>
          <w:tcPr>
            <w:tcW w:w="1183" w:type="dxa"/>
            <w:tcBorders>
              <w:top w:val="nil"/>
              <w:left w:val="nil"/>
              <w:bottom w:val="nil"/>
              <w:right w:val="nil"/>
            </w:tcBorders>
            <w:noWrap/>
            <w:hideMark/>
          </w:tcPr>
          <w:p w14:paraId="37602D80" w14:textId="77777777" w:rsidR="007551CD" w:rsidRPr="0027283D" w:rsidRDefault="007551CD" w:rsidP="009268E2">
            <w:pPr>
              <w:spacing w:line="240" w:lineRule="atLeast"/>
              <w:jc w:val="center"/>
              <w:rPr>
                <w:sz w:val="24"/>
                <w:szCs w:val="24"/>
              </w:rPr>
            </w:pPr>
            <w:r w:rsidRPr="0027283D">
              <w:rPr>
                <w:rFonts w:hint="eastAsia"/>
                <w:sz w:val="24"/>
                <w:szCs w:val="24"/>
              </w:rPr>
              <w:t>0.14***</w:t>
            </w:r>
          </w:p>
        </w:tc>
      </w:tr>
      <w:tr w:rsidR="007551CD" w:rsidRPr="0027283D" w14:paraId="12472059" w14:textId="77777777" w:rsidTr="009268E2">
        <w:trPr>
          <w:trHeight w:val="280"/>
        </w:trPr>
        <w:tc>
          <w:tcPr>
            <w:tcW w:w="2122" w:type="dxa"/>
            <w:tcBorders>
              <w:top w:val="nil"/>
              <w:left w:val="nil"/>
              <w:bottom w:val="nil"/>
              <w:right w:val="nil"/>
            </w:tcBorders>
            <w:noWrap/>
            <w:hideMark/>
          </w:tcPr>
          <w:p w14:paraId="462A7275" w14:textId="77777777" w:rsidR="007551CD" w:rsidRPr="0027283D" w:rsidRDefault="007551CD" w:rsidP="009268E2">
            <w:pPr>
              <w:spacing w:line="240" w:lineRule="atLeast"/>
              <w:jc w:val="center"/>
              <w:rPr>
                <w:sz w:val="24"/>
                <w:szCs w:val="24"/>
              </w:rPr>
            </w:pPr>
          </w:p>
        </w:tc>
        <w:tc>
          <w:tcPr>
            <w:tcW w:w="1182" w:type="dxa"/>
            <w:tcBorders>
              <w:top w:val="nil"/>
              <w:left w:val="nil"/>
              <w:bottom w:val="nil"/>
              <w:right w:val="nil"/>
            </w:tcBorders>
            <w:noWrap/>
            <w:hideMark/>
          </w:tcPr>
          <w:p w14:paraId="6575D256" w14:textId="77777777" w:rsidR="007551CD" w:rsidRPr="0027283D" w:rsidRDefault="007551CD" w:rsidP="009268E2">
            <w:pPr>
              <w:spacing w:line="240" w:lineRule="atLeast"/>
              <w:jc w:val="center"/>
              <w:rPr>
                <w:sz w:val="24"/>
                <w:szCs w:val="24"/>
              </w:rPr>
            </w:pPr>
          </w:p>
        </w:tc>
        <w:tc>
          <w:tcPr>
            <w:tcW w:w="1183" w:type="dxa"/>
            <w:tcBorders>
              <w:top w:val="nil"/>
              <w:left w:val="nil"/>
              <w:bottom w:val="nil"/>
              <w:right w:val="nil"/>
            </w:tcBorders>
            <w:noWrap/>
            <w:hideMark/>
          </w:tcPr>
          <w:p w14:paraId="7413134B" w14:textId="77777777" w:rsidR="007551CD" w:rsidRPr="0027283D" w:rsidRDefault="007551CD" w:rsidP="009268E2">
            <w:pPr>
              <w:spacing w:line="240" w:lineRule="atLeast"/>
              <w:jc w:val="center"/>
              <w:rPr>
                <w:sz w:val="24"/>
                <w:szCs w:val="24"/>
              </w:rPr>
            </w:pPr>
          </w:p>
        </w:tc>
        <w:tc>
          <w:tcPr>
            <w:tcW w:w="1182" w:type="dxa"/>
            <w:tcBorders>
              <w:top w:val="nil"/>
              <w:left w:val="nil"/>
              <w:bottom w:val="nil"/>
              <w:right w:val="nil"/>
            </w:tcBorders>
            <w:noWrap/>
            <w:hideMark/>
          </w:tcPr>
          <w:p w14:paraId="1AD80D39" w14:textId="77777777" w:rsidR="007551CD" w:rsidRPr="00076524" w:rsidRDefault="007551CD" w:rsidP="009268E2">
            <w:pPr>
              <w:jc w:val="center"/>
              <w:rPr>
                <w:sz w:val="24"/>
                <w:szCs w:val="24"/>
              </w:rPr>
            </w:pPr>
          </w:p>
        </w:tc>
        <w:tc>
          <w:tcPr>
            <w:tcW w:w="1183" w:type="dxa"/>
            <w:tcBorders>
              <w:top w:val="nil"/>
              <w:left w:val="nil"/>
              <w:bottom w:val="nil"/>
              <w:right w:val="nil"/>
            </w:tcBorders>
            <w:noWrap/>
            <w:hideMark/>
          </w:tcPr>
          <w:p w14:paraId="6D80099D" w14:textId="77777777" w:rsidR="007551CD" w:rsidRPr="00076524" w:rsidRDefault="007551CD" w:rsidP="009268E2">
            <w:pPr>
              <w:jc w:val="center"/>
              <w:rPr>
                <w:sz w:val="24"/>
                <w:szCs w:val="24"/>
              </w:rPr>
            </w:pPr>
          </w:p>
        </w:tc>
        <w:tc>
          <w:tcPr>
            <w:tcW w:w="1183" w:type="dxa"/>
            <w:tcBorders>
              <w:top w:val="nil"/>
              <w:left w:val="nil"/>
              <w:bottom w:val="nil"/>
              <w:right w:val="nil"/>
            </w:tcBorders>
            <w:noWrap/>
            <w:hideMark/>
          </w:tcPr>
          <w:p w14:paraId="63FDB7EE" w14:textId="77777777" w:rsidR="007551CD" w:rsidRPr="0027283D" w:rsidRDefault="007551CD" w:rsidP="009268E2">
            <w:pPr>
              <w:spacing w:line="240" w:lineRule="atLeast"/>
              <w:jc w:val="center"/>
              <w:rPr>
                <w:sz w:val="24"/>
                <w:szCs w:val="24"/>
              </w:rPr>
            </w:pPr>
          </w:p>
        </w:tc>
        <w:tc>
          <w:tcPr>
            <w:tcW w:w="1182" w:type="dxa"/>
            <w:tcBorders>
              <w:top w:val="nil"/>
              <w:left w:val="nil"/>
              <w:bottom w:val="nil"/>
              <w:right w:val="nil"/>
            </w:tcBorders>
            <w:noWrap/>
            <w:hideMark/>
          </w:tcPr>
          <w:p w14:paraId="178614E2" w14:textId="77777777" w:rsidR="007551CD" w:rsidRPr="00076524" w:rsidRDefault="007551CD" w:rsidP="009268E2">
            <w:pPr>
              <w:jc w:val="center"/>
              <w:rPr>
                <w:sz w:val="24"/>
                <w:szCs w:val="24"/>
              </w:rPr>
            </w:pPr>
          </w:p>
        </w:tc>
        <w:tc>
          <w:tcPr>
            <w:tcW w:w="1183" w:type="dxa"/>
            <w:tcBorders>
              <w:top w:val="nil"/>
              <w:left w:val="nil"/>
              <w:bottom w:val="nil"/>
              <w:right w:val="nil"/>
            </w:tcBorders>
            <w:noWrap/>
            <w:hideMark/>
          </w:tcPr>
          <w:p w14:paraId="0DDBD967" w14:textId="77777777" w:rsidR="007551CD" w:rsidRPr="00076524" w:rsidRDefault="007551CD" w:rsidP="009268E2">
            <w:pPr>
              <w:jc w:val="center"/>
              <w:rPr>
                <w:sz w:val="24"/>
                <w:szCs w:val="24"/>
              </w:rPr>
            </w:pPr>
          </w:p>
        </w:tc>
        <w:tc>
          <w:tcPr>
            <w:tcW w:w="1182" w:type="dxa"/>
            <w:tcBorders>
              <w:top w:val="nil"/>
              <w:left w:val="nil"/>
              <w:bottom w:val="nil"/>
              <w:right w:val="nil"/>
            </w:tcBorders>
            <w:noWrap/>
            <w:hideMark/>
          </w:tcPr>
          <w:p w14:paraId="462FF9D7" w14:textId="77777777" w:rsidR="007551CD" w:rsidRPr="00076524" w:rsidRDefault="007551CD" w:rsidP="009268E2">
            <w:pPr>
              <w:jc w:val="center"/>
              <w:rPr>
                <w:sz w:val="24"/>
                <w:szCs w:val="24"/>
              </w:rPr>
            </w:pPr>
            <w:r w:rsidRPr="00076524">
              <w:rPr>
                <w:sz w:val="24"/>
                <w:szCs w:val="24"/>
              </w:rPr>
              <w:t>(0.05)</w:t>
            </w:r>
          </w:p>
        </w:tc>
        <w:tc>
          <w:tcPr>
            <w:tcW w:w="1183" w:type="dxa"/>
            <w:tcBorders>
              <w:top w:val="nil"/>
              <w:left w:val="nil"/>
              <w:bottom w:val="nil"/>
              <w:right w:val="nil"/>
            </w:tcBorders>
            <w:noWrap/>
            <w:hideMark/>
          </w:tcPr>
          <w:p w14:paraId="39909A80" w14:textId="77777777" w:rsidR="007551CD" w:rsidRPr="0027283D" w:rsidRDefault="007551CD" w:rsidP="009268E2">
            <w:pPr>
              <w:spacing w:line="240" w:lineRule="atLeast"/>
              <w:jc w:val="center"/>
              <w:rPr>
                <w:sz w:val="24"/>
                <w:szCs w:val="24"/>
              </w:rPr>
            </w:pPr>
          </w:p>
        </w:tc>
        <w:tc>
          <w:tcPr>
            <w:tcW w:w="1183" w:type="dxa"/>
            <w:tcBorders>
              <w:top w:val="nil"/>
              <w:left w:val="nil"/>
              <w:bottom w:val="nil"/>
              <w:right w:val="nil"/>
            </w:tcBorders>
            <w:noWrap/>
            <w:hideMark/>
          </w:tcPr>
          <w:p w14:paraId="7B8401D4" w14:textId="77777777" w:rsidR="007551CD" w:rsidRPr="0027283D" w:rsidRDefault="007551CD" w:rsidP="009268E2">
            <w:pPr>
              <w:spacing w:line="240" w:lineRule="atLeast"/>
              <w:jc w:val="center"/>
              <w:rPr>
                <w:sz w:val="24"/>
                <w:szCs w:val="24"/>
              </w:rPr>
            </w:pPr>
            <w:r w:rsidRPr="0027283D">
              <w:rPr>
                <w:rFonts w:hint="eastAsia"/>
                <w:sz w:val="24"/>
                <w:szCs w:val="24"/>
              </w:rPr>
              <w:t>(0.05)</w:t>
            </w:r>
          </w:p>
        </w:tc>
      </w:tr>
      <w:tr w:rsidR="007551CD" w:rsidRPr="0027283D" w14:paraId="15F7D600" w14:textId="77777777" w:rsidTr="009268E2">
        <w:trPr>
          <w:trHeight w:val="280"/>
        </w:trPr>
        <w:tc>
          <w:tcPr>
            <w:tcW w:w="2122" w:type="dxa"/>
            <w:tcBorders>
              <w:top w:val="nil"/>
              <w:left w:val="nil"/>
              <w:bottom w:val="nil"/>
              <w:right w:val="nil"/>
            </w:tcBorders>
            <w:noWrap/>
            <w:hideMark/>
          </w:tcPr>
          <w:p w14:paraId="4DB0B366" w14:textId="77777777" w:rsidR="007551CD" w:rsidRPr="0027283D" w:rsidRDefault="007551CD" w:rsidP="009268E2">
            <w:pPr>
              <w:spacing w:line="240" w:lineRule="atLeast"/>
              <w:jc w:val="center"/>
              <w:rPr>
                <w:sz w:val="24"/>
                <w:szCs w:val="24"/>
              </w:rPr>
            </w:pPr>
            <w:r w:rsidRPr="0027283D">
              <w:rPr>
                <w:rFonts w:hint="eastAsia"/>
                <w:sz w:val="24"/>
                <w:szCs w:val="24"/>
              </w:rPr>
              <w:t>diff_individualism</w:t>
            </w:r>
          </w:p>
        </w:tc>
        <w:tc>
          <w:tcPr>
            <w:tcW w:w="1182" w:type="dxa"/>
            <w:tcBorders>
              <w:top w:val="nil"/>
              <w:left w:val="nil"/>
              <w:bottom w:val="nil"/>
              <w:right w:val="nil"/>
            </w:tcBorders>
            <w:noWrap/>
            <w:hideMark/>
          </w:tcPr>
          <w:p w14:paraId="0EDF2B52" w14:textId="77777777" w:rsidR="007551CD" w:rsidRPr="0027283D" w:rsidRDefault="007551CD" w:rsidP="009268E2">
            <w:pPr>
              <w:spacing w:line="240" w:lineRule="atLeast"/>
              <w:jc w:val="center"/>
              <w:rPr>
                <w:sz w:val="24"/>
                <w:szCs w:val="24"/>
              </w:rPr>
            </w:pPr>
          </w:p>
        </w:tc>
        <w:tc>
          <w:tcPr>
            <w:tcW w:w="1183" w:type="dxa"/>
            <w:tcBorders>
              <w:top w:val="nil"/>
              <w:left w:val="nil"/>
              <w:bottom w:val="nil"/>
              <w:right w:val="nil"/>
            </w:tcBorders>
            <w:noWrap/>
            <w:hideMark/>
          </w:tcPr>
          <w:p w14:paraId="228DA568" w14:textId="77777777" w:rsidR="007551CD" w:rsidRPr="0027283D" w:rsidRDefault="007551CD" w:rsidP="009268E2">
            <w:pPr>
              <w:spacing w:line="240" w:lineRule="atLeast"/>
              <w:jc w:val="center"/>
              <w:rPr>
                <w:sz w:val="24"/>
                <w:szCs w:val="24"/>
              </w:rPr>
            </w:pPr>
            <w:r w:rsidRPr="0027283D">
              <w:rPr>
                <w:rFonts w:hint="eastAsia"/>
                <w:sz w:val="24"/>
                <w:szCs w:val="24"/>
              </w:rPr>
              <w:t>0.02**</w:t>
            </w:r>
          </w:p>
        </w:tc>
        <w:tc>
          <w:tcPr>
            <w:tcW w:w="1182" w:type="dxa"/>
            <w:tcBorders>
              <w:top w:val="nil"/>
              <w:left w:val="nil"/>
              <w:bottom w:val="nil"/>
              <w:right w:val="nil"/>
            </w:tcBorders>
            <w:noWrap/>
            <w:hideMark/>
          </w:tcPr>
          <w:p w14:paraId="2F0F5E99" w14:textId="77777777" w:rsidR="007551CD" w:rsidRPr="00076524" w:rsidRDefault="007551CD" w:rsidP="009268E2">
            <w:pPr>
              <w:jc w:val="center"/>
              <w:rPr>
                <w:sz w:val="24"/>
                <w:szCs w:val="24"/>
              </w:rPr>
            </w:pPr>
          </w:p>
        </w:tc>
        <w:tc>
          <w:tcPr>
            <w:tcW w:w="1183" w:type="dxa"/>
            <w:tcBorders>
              <w:top w:val="nil"/>
              <w:left w:val="nil"/>
              <w:bottom w:val="nil"/>
              <w:right w:val="nil"/>
            </w:tcBorders>
            <w:noWrap/>
            <w:hideMark/>
          </w:tcPr>
          <w:p w14:paraId="7BACE8EC" w14:textId="77777777" w:rsidR="007551CD" w:rsidRPr="00076524" w:rsidRDefault="007551CD" w:rsidP="009268E2">
            <w:pPr>
              <w:jc w:val="center"/>
              <w:rPr>
                <w:sz w:val="24"/>
                <w:szCs w:val="24"/>
              </w:rPr>
            </w:pPr>
          </w:p>
        </w:tc>
        <w:tc>
          <w:tcPr>
            <w:tcW w:w="1183" w:type="dxa"/>
            <w:tcBorders>
              <w:top w:val="nil"/>
              <w:left w:val="nil"/>
              <w:bottom w:val="nil"/>
              <w:right w:val="nil"/>
            </w:tcBorders>
            <w:noWrap/>
            <w:hideMark/>
          </w:tcPr>
          <w:p w14:paraId="3370A1AB" w14:textId="77777777" w:rsidR="007551CD" w:rsidRPr="0027283D" w:rsidRDefault="007551CD" w:rsidP="009268E2">
            <w:pPr>
              <w:spacing w:line="240" w:lineRule="atLeast"/>
              <w:jc w:val="center"/>
              <w:rPr>
                <w:sz w:val="24"/>
                <w:szCs w:val="24"/>
              </w:rPr>
            </w:pPr>
          </w:p>
        </w:tc>
        <w:tc>
          <w:tcPr>
            <w:tcW w:w="1182" w:type="dxa"/>
            <w:tcBorders>
              <w:top w:val="nil"/>
              <w:left w:val="nil"/>
              <w:bottom w:val="nil"/>
              <w:right w:val="nil"/>
            </w:tcBorders>
            <w:noWrap/>
            <w:hideMark/>
          </w:tcPr>
          <w:p w14:paraId="02F6E163" w14:textId="77777777" w:rsidR="007551CD" w:rsidRPr="00076524" w:rsidRDefault="007551CD" w:rsidP="009268E2">
            <w:pPr>
              <w:jc w:val="center"/>
              <w:rPr>
                <w:sz w:val="24"/>
                <w:szCs w:val="24"/>
              </w:rPr>
            </w:pPr>
          </w:p>
        </w:tc>
        <w:tc>
          <w:tcPr>
            <w:tcW w:w="1183" w:type="dxa"/>
            <w:tcBorders>
              <w:top w:val="nil"/>
              <w:left w:val="nil"/>
              <w:bottom w:val="nil"/>
              <w:right w:val="nil"/>
            </w:tcBorders>
            <w:noWrap/>
            <w:hideMark/>
          </w:tcPr>
          <w:p w14:paraId="54313249" w14:textId="77777777" w:rsidR="007551CD" w:rsidRPr="00076524" w:rsidRDefault="007551CD" w:rsidP="009268E2">
            <w:pPr>
              <w:jc w:val="center"/>
              <w:rPr>
                <w:sz w:val="24"/>
                <w:szCs w:val="24"/>
              </w:rPr>
            </w:pPr>
          </w:p>
        </w:tc>
        <w:tc>
          <w:tcPr>
            <w:tcW w:w="1182" w:type="dxa"/>
            <w:tcBorders>
              <w:top w:val="nil"/>
              <w:left w:val="nil"/>
              <w:bottom w:val="nil"/>
              <w:right w:val="nil"/>
            </w:tcBorders>
            <w:noWrap/>
            <w:hideMark/>
          </w:tcPr>
          <w:p w14:paraId="7E62F183" w14:textId="77777777" w:rsidR="007551CD" w:rsidRPr="00076524" w:rsidRDefault="007551CD" w:rsidP="009268E2">
            <w:pPr>
              <w:jc w:val="center"/>
              <w:rPr>
                <w:sz w:val="24"/>
                <w:szCs w:val="24"/>
              </w:rPr>
            </w:pPr>
          </w:p>
        </w:tc>
        <w:tc>
          <w:tcPr>
            <w:tcW w:w="1183" w:type="dxa"/>
            <w:tcBorders>
              <w:top w:val="nil"/>
              <w:left w:val="nil"/>
              <w:bottom w:val="nil"/>
              <w:right w:val="nil"/>
            </w:tcBorders>
            <w:noWrap/>
            <w:hideMark/>
          </w:tcPr>
          <w:p w14:paraId="34D81B03" w14:textId="77777777" w:rsidR="007551CD" w:rsidRPr="0027283D" w:rsidRDefault="007551CD" w:rsidP="009268E2">
            <w:pPr>
              <w:spacing w:line="240" w:lineRule="atLeast"/>
              <w:jc w:val="center"/>
              <w:rPr>
                <w:sz w:val="24"/>
                <w:szCs w:val="24"/>
              </w:rPr>
            </w:pPr>
          </w:p>
        </w:tc>
        <w:tc>
          <w:tcPr>
            <w:tcW w:w="1183" w:type="dxa"/>
            <w:tcBorders>
              <w:top w:val="nil"/>
              <w:left w:val="nil"/>
              <w:bottom w:val="nil"/>
              <w:right w:val="nil"/>
            </w:tcBorders>
            <w:noWrap/>
            <w:hideMark/>
          </w:tcPr>
          <w:p w14:paraId="619115A2" w14:textId="77777777" w:rsidR="007551CD" w:rsidRPr="0027283D" w:rsidRDefault="007551CD" w:rsidP="009268E2">
            <w:pPr>
              <w:spacing w:line="240" w:lineRule="atLeast"/>
              <w:jc w:val="center"/>
              <w:rPr>
                <w:sz w:val="24"/>
                <w:szCs w:val="24"/>
              </w:rPr>
            </w:pPr>
          </w:p>
        </w:tc>
      </w:tr>
      <w:tr w:rsidR="007551CD" w:rsidRPr="0027283D" w14:paraId="16420FE4" w14:textId="77777777" w:rsidTr="009268E2">
        <w:trPr>
          <w:trHeight w:val="280"/>
        </w:trPr>
        <w:tc>
          <w:tcPr>
            <w:tcW w:w="2122" w:type="dxa"/>
            <w:tcBorders>
              <w:top w:val="nil"/>
              <w:left w:val="nil"/>
              <w:bottom w:val="nil"/>
              <w:right w:val="nil"/>
            </w:tcBorders>
            <w:noWrap/>
            <w:hideMark/>
          </w:tcPr>
          <w:p w14:paraId="5FD971EC" w14:textId="77777777" w:rsidR="007551CD" w:rsidRPr="0027283D" w:rsidRDefault="007551CD" w:rsidP="009268E2">
            <w:pPr>
              <w:spacing w:line="240" w:lineRule="atLeast"/>
              <w:jc w:val="center"/>
              <w:rPr>
                <w:sz w:val="24"/>
                <w:szCs w:val="24"/>
              </w:rPr>
            </w:pPr>
          </w:p>
        </w:tc>
        <w:tc>
          <w:tcPr>
            <w:tcW w:w="1182" w:type="dxa"/>
            <w:tcBorders>
              <w:top w:val="nil"/>
              <w:left w:val="nil"/>
              <w:bottom w:val="nil"/>
              <w:right w:val="nil"/>
            </w:tcBorders>
            <w:noWrap/>
            <w:hideMark/>
          </w:tcPr>
          <w:p w14:paraId="33F46638" w14:textId="77777777" w:rsidR="007551CD" w:rsidRPr="0027283D" w:rsidRDefault="007551CD" w:rsidP="009268E2">
            <w:pPr>
              <w:spacing w:line="240" w:lineRule="atLeast"/>
              <w:jc w:val="center"/>
              <w:rPr>
                <w:sz w:val="24"/>
                <w:szCs w:val="24"/>
              </w:rPr>
            </w:pPr>
          </w:p>
        </w:tc>
        <w:tc>
          <w:tcPr>
            <w:tcW w:w="1183" w:type="dxa"/>
            <w:tcBorders>
              <w:top w:val="nil"/>
              <w:left w:val="nil"/>
              <w:bottom w:val="nil"/>
              <w:right w:val="nil"/>
            </w:tcBorders>
            <w:noWrap/>
            <w:hideMark/>
          </w:tcPr>
          <w:p w14:paraId="42023302" w14:textId="77777777" w:rsidR="007551CD" w:rsidRPr="0027283D" w:rsidRDefault="007551CD" w:rsidP="009268E2">
            <w:pPr>
              <w:spacing w:line="240" w:lineRule="atLeast"/>
              <w:jc w:val="center"/>
              <w:rPr>
                <w:sz w:val="24"/>
                <w:szCs w:val="24"/>
              </w:rPr>
            </w:pPr>
            <w:r w:rsidRPr="0027283D">
              <w:rPr>
                <w:rFonts w:hint="eastAsia"/>
                <w:sz w:val="24"/>
                <w:szCs w:val="24"/>
              </w:rPr>
              <w:t>(0.01)</w:t>
            </w:r>
          </w:p>
        </w:tc>
        <w:tc>
          <w:tcPr>
            <w:tcW w:w="1182" w:type="dxa"/>
            <w:tcBorders>
              <w:top w:val="nil"/>
              <w:left w:val="nil"/>
              <w:bottom w:val="nil"/>
              <w:right w:val="nil"/>
            </w:tcBorders>
            <w:noWrap/>
            <w:hideMark/>
          </w:tcPr>
          <w:p w14:paraId="696BA433" w14:textId="77777777" w:rsidR="007551CD" w:rsidRPr="00076524" w:rsidRDefault="007551CD" w:rsidP="009268E2">
            <w:pPr>
              <w:jc w:val="center"/>
              <w:rPr>
                <w:sz w:val="24"/>
                <w:szCs w:val="24"/>
              </w:rPr>
            </w:pPr>
          </w:p>
        </w:tc>
        <w:tc>
          <w:tcPr>
            <w:tcW w:w="1183" w:type="dxa"/>
            <w:tcBorders>
              <w:top w:val="nil"/>
              <w:left w:val="nil"/>
              <w:bottom w:val="nil"/>
              <w:right w:val="nil"/>
            </w:tcBorders>
            <w:noWrap/>
            <w:hideMark/>
          </w:tcPr>
          <w:p w14:paraId="61871583" w14:textId="77777777" w:rsidR="007551CD" w:rsidRPr="00076524" w:rsidRDefault="007551CD" w:rsidP="009268E2">
            <w:pPr>
              <w:jc w:val="center"/>
              <w:rPr>
                <w:sz w:val="24"/>
                <w:szCs w:val="24"/>
              </w:rPr>
            </w:pPr>
          </w:p>
        </w:tc>
        <w:tc>
          <w:tcPr>
            <w:tcW w:w="1183" w:type="dxa"/>
            <w:tcBorders>
              <w:top w:val="nil"/>
              <w:left w:val="nil"/>
              <w:bottom w:val="nil"/>
              <w:right w:val="nil"/>
            </w:tcBorders>
            <w:noWrap/>
            <w:hideMark/>
          </w:tcPr>
          <w:p w14:paraId="16512C64" w14:textId="77777777" w:rsidR="007551CD" w:rsidRPr="0027283D" w:rsidRDefault="007551CD" w:rsidP="009268E2">
            <w:pPr>
              <w:spacing w:line="240" w:lineRule="atLeast"/>
              <w:jc w:val="center"/>
              <w:rPr>
                <w:sz w:val="24"/>
                <w:szCs w:val="24"/>
              </w:rPr>
            </w:pPr>
          </w:p>
        </w:tc>
        <w:tc>
          <w:tcPr>
            <w:tcW w:w="1182" w:type="dxa"/>
            <w:tcBorders>
              <w:top w:val="nil"/>
              <w:left w:val="nil"/>
              <w:bottom w:val="nil"/>
              <w:right w:val="nil"/>
            </w:tcBorders>
            <w:noWrap/>
            <w:hideMark/>
          </w:tcPr>
          <w:p w14:paraId="4320BE16" w14:textId="77777777" w:rsidR="007551CD" w:rsidRPr="00076524" w:rsidRDefault="007551CD" w:rsidP="009268E2">
            <w:pPr>
              <w:jc w:val="center"/>
              <w:rPr>
                <w:sz w:val="24"/>
                <w:szCs w:val="24"/>
              </w:rPr>
            </w:pPr>
          </w:p>
        </w:tc>
        <w:tc>
          <w:tcPr>
            <w:tcW w:w="1183" w:type="dxa"/>
            <w:tcBorders>
              <w:top w:val="nil"/>
              <w:left w:val="nil"/>
              <w:bottom w:val="nil"/>
              <w:right w:val="nil"/>
            </w:tcBorders>
            <w:noWrap/>
            <w:hideMark/>
          </w:tcPr>
          <w:p w14:paraId="5A292FF3" w14:textId="77777777" w:rsidR="007551CD" w:rsidRPr="00076524" w:rsidRDefault="007551CD" w:rsidP="009268E2">
            <w:pPr>
              <w:jc w:val="center"/>
              <w:rPr>
                <w:sz w:val="24"/>
                <w:szCs w:val="24"/>
              </w:rPr>
            </w:pPr>
          </w:p>
        </w:tc>
        <w:tc>
          <w:tcPr>
            <w:tcW w:w="1182" w:type="dxa"/>
            <w:tcBorders>
              <w:top w:val="nil"/>
              <w:left w:val="nil"/>
              <w:bottom w:val="nil"/>
              <w:right w:val="nil"/>
            </w:tcBorders>
            <w:noWrap/>
            <w:hideMark/>
          </w:tcPr>
          <w:p w14:paraId="792174EF" w14:textId="77777777" w:rsidR="007551CD" w:rsidRPr="00076524" w:rsidRDefault="007551CD" w:rsidP="009268E2">
            <w:pPr>
              <w:jc w:val="center"/>
              <w:rPr>
                <w:sz w:val="24"/>
                <w:szCs w:val="24"/>
              </w:rPr>
            </w:pPr>
          </w:p>
        </w:tc>
        <w:tc>
          <w:tcPr>
            <w:tcW w:w="1183" w:type="dxa"/>
            <w:tcBorders>
              <w:top w:val="nil"/>
              <w:left w:val="nil"/>
              <w:bottom w:val="nil"/>
              <w:right w:val="nil"/>
            </w:tcBorders>
            <w:noWrap/>
            <w:hideMark/>
          </w:tcPr>
          <w:p w14:paraId="138FF81A" w14:textId="77777777" w:rsidR="007551CD" w:rsidRPr="0027283D" w:rsidRDefault="007551CD" w:rsidP="009268E2">
            <w:pPr>
              <w:spacing w:line="240" w:lineRule="atLeast"/>
              <w:jc w:val="center"/>
              <w:rPr>
                <w:sz w:val="24"/>
                <w:szCs w:val="24"/>
              </w:rPr>
            </w:pPr>
          </w:p>
        </w:tc>
        <w:tc>
          <w:tcPr>
            <w:tcW w:w="1183" w:type="dxa"/>
            <w:tcBorders>
              <w:top w:val="nil"/>
              <w:left w:val="nil"/>
              <w:bottom w:val="nil"/>
              <w:right w:val="nil"/>
            </w:tcBorders>
            <w:noWrap/>
            <w:hideMark/>
          </w:tcPr>
          <w:p w14:paraId="152DB9EA" w14:textId="77777777" w:rsidR="007551CD" w:rsidRPr="0027283D" w:rsidRDefault="007551CD" w:rsidP="009268E2">
            <w:pPr>
              <w:spacing w:line="240" w:lineRule="atLeast"/>
              <w:jc w:val="center"/>
              <w:rPr>
                <w:sz w:val="24"/>
                <w:szCs w:val="24"/>
              </w:rPr>
            </w:pPr>
          </w:p>
        </w:tc>
      </w:tr>
      <w:tr w:rsidR="007551CD" w:rsidRPr="0027283D" w14:paraId="6204DF7C" w14:textId="77777777" w:rsidTr="009268E2">
        <w:trPr>
          <w:trHeight w:val="280"/>
        </w:trPr>
        <w:tc>
          <w:tcPr>
            <w:tcW w:w="2122" w:type="dxa"/>
            <w:tcBorders>
              <w:top w:val="nil"/>
              <w:left w:val="nil"/>
              <w:bottom w:val="nil"/>
              <w:right w:val="nil"/>
            </w:tcBorders>
            <w:noWrap/>
            <w:hideMark/>
          </w:tcPr>
          <w:p w14:paraId="7F68550C" w14:textId="77777777" w:rsidR="007551CD" w:rsidRPr="0027283D" w:rsidRDefault="007551CD" w:rsidP="009268E2">
            <w:pPr>
              <w:spacing w:line="240" w:lineRule="atLeast"/>
              <w:jc w:val="center"/>
              <w:rPr>
                <w:sz w:val="24"/>
                <w:szCs w:val="24"/>
              </w:rPr>
            </w:pPr>
            <w:r w:rsidRPr="0027283D">
              <w:rPr>
                <w:rFonts w:hint="eastAsia"/>
                <w:sz w:val="24"/>
                <w:szCs w:val="24"/>
              </w:rPr>
              <w:t>Constant</w:t>
            </w:r>
          </w:p>
        </w:tc>
        <w:tc>
          <w:tcPr>
            <w:tcW w:w="1182" w:type="dxa"/>
            <w:tcBorders>
              <w:top w:val="nil"/>
              <w:left w:val="nil"/>
              <w:bottom w:val="nil"/>
              <w:right w:val="nil"/>
            </w:tcBorders>
            <w:noWrap/>
            <w:hideMark/>
          </w:tcPr>
          <w:p w14:paraId="6093A88A" w14:textId="77777777" w:rsidR="007551CD" w:rsidRPr="0027283D" w:rsidRDefault="007551CD" w:rsidP="009268E2">
            <w:pPr>
              <w:spacing w:line="240" w:lineRule="atLeast"/>
              <w:jc w:val="center"/>
              <w:rPr>
                <w:sz w:val="24"/>
                <w:szCs w:val="24"/>
              </w:rPr>
            </w:pPr>
            <w:r w:rsidRPr="0027283D">
              <w:rPr>
                <w:rFonts w:hint="eastAsia"/>
                <w:sz w:val="24"/>
                <w:szCs w:val="24"/>
              </w:rPr>
              <w:t>0.07***</w:t>
            </w:r>
          </w:p>
        </w:tc>
        <w:tc>
          <w:tcPr>
            <w:tcW w:w="1183" w:type="dxa"/>
            <w:tcBorders>
              <w:top w:val="nil"/>
              <w:left w:val="nil"/>
              <w:bottom w:val="nil"/>
              <w:right w:val="nil"/>
            </w:tcBorders>
            <w:noWrap/>
            <w:hideMark/>
          </w:tcPr>
          <w:p w14:paraId="1BB5A7A7" w14:textId="77777777" w:rsidR="007551CD" w:rsidRPr="0027283D" w:rsidRDefault="007551CD" w:rsidP="009268E2">
            <w:pPr>
              <w:spacing w:line="240" w:lineRule="atLeast"/>
              <w:jc w:val="center"/>
              <w:rPr>
                <w:sz w:val="24"/>
                <w:szCs w:val="24"/>
              </w:rPr>
            </w:pPr>
            <w:r w:rsidRPr="0027283D">
              <w:rPr>
                <w:rFonts w:hint="eastAsia"/>
                <w:sz w:val="24"/>
                <w:szCs w:val="24"/>
              </w:rPr>
              <w:t>0.05***</w:t>
            </w:r>
          </w:p>
        </w:tc>
        <w:tc>
          <w:tcPr>
            <w:tcW w:w="1182" w:type="dxa"/>
            <w:tcBorders>
              <w:top w:val="nil"/>
              <w:left w:val="nil"/>
              <w:bottom w:val="nil"/>
              <w:right w:val="nil"/>
            </w:tcBorders>
            <w:noWrap/>
            <w:hideMark/>
          </w:tcPr>
          <w:p w14:paraId="22ED6C44" w14:textId="77777777" w:rsidR="007551CD" w:rsidRPr="00076524" w:rsidRDefault="007551CD" w:rsidP="009268E2">
            <w:pPr>
              <w:jc w:val="center"/>
              <w:rPr>
                <w:sz w:val="24"/>
                <w:szCs w:val="24"/>
              </w:rPr>
            </w:pPr>
            <w:r w:rsidRPr="00076524">
              <w:rPr>
                <w:sz w:val="24"/>
                <w:szCs w:val="24"/>
              </w:rPr>
              <w:t>0.05***</w:t>
            </w:r>
          </w:p>
        </w:tc>
        <w:tc>
          <w:tcPr>
            <w:tcW w:w="1183" w:type="dxa"/>
            <w:tcBorders>
              <w:top w:val="nil"/>
              <w:left w:val="nil"/>
              <w:bottom w:val="nil"/>
              <w:right w:val="nil"/>
            </w:tcBorders>
            <w:noWrap/>
            <w:hideMark/>
          </w:tcPr>
          <w:p w14:paraId="095F21D5" w14:textId="77777777" w:rsidR="007551CD" w:rsidRPr="00076524" w:rsidRDefault="007551CD" w:rsidP="009268E2">
            <w:pPr>
              <w:jc w:val="center"/>
              <w:rPr>
                <w:sz w:val="24"/>
                <w:szCs w:val="24"/>
              </w:rPr>
            </w:pPr>
            <w:r w:rsidRPr="00076524">
              <w:rPr>
                <w:sz w:val="24"/>
                <w:szCs w:val="24"/>
              </w:rPr>
              <w:t>0.03***</w:t>
            </w:r>
          </w:p>
        </w:tc>
        <w:tc>
          <w:tcPr>
            <w:tcW w:w="1183" w:type="dxa"/>
            <w:tcBorders>
              <w:top w:val="nil"/>
              <w:left w:val="nil"/>
              <w:bottom w:val="nil"/>
              <w:right w:val="nil"/>
            </w:tcBorders>
            <w:noWrap/>
            <w:hideMark/>
          </w:tcPr>
          <w:p w14:paraId="21A1938A" w14:textId="77777777" w:rsidR="007551CD" w:rsidRPr="0027283D" w:rsidRDefault="007551CD" w:rsidP="009268E2">
            <w:pPr>
              <w:spacing w:line="240" w:lineRule="atLeast"/>
              <w:jc w:val="center"/>
              <w:rPr>
                <w:sz w:val="24"/>
                <w:szCs w:val="24"/>
              </w:rPr>
            </w:pPr>
            <w:r w:rsidRPr="0027283D">
              <w:rPr>
                <w:rFonts w:hint="eastAsia"/>
                <w:sz w:val="24"/>
                <w:szCs w:val="24"/>
              </w:rPr>
              <w:t>0.10***</w:t>
            </w:r>
          </w:p>
        </w:tc>
        <w:tc>
          <w:tcPr>
            <w:tcW w:w="1182" w:type="dxa"/>
            <w:tcBorders>
              <w:top w:val="nil"/>
              <w:left w:val="nil"/>
              <w:bottom w:val="nil"/>
              <w:right w:val="nil"/>
            </w:tcBorders>
            <w:noWrap/>
            <w:hideMark/>
          </w:tcPr>
          <w:p w14:paraId="4EA5E096" w14:textId="77777777" w:rsidR="007551CD" w:rsidRPr="00076524" w:rsidRDefault="007551CD" w:rsidP="009268E2">
            <w:pPr>
              <w:jc w:val="center"/>
              <w:rPr>
                <w:sz w:val="24"/>
                <w:szCs w:val="24"/>
              </w:rPr>
            </w:pPr>
            <w:r w:rsidRPr="00076524">
              <w:rPr>
                <w:sz w:val="24"/>
                <w:szCs w:val="24"/>
              </w:rPr>
              <w:t>0.05***</w:t>
            </w:r>
          </w:p>
        </w:tc>
        <w:tc>
          <w:tcPr>
            <w:tcW w:w="1183" w:type="dxa"/>
            <w:tcBorders>
              <w:top w:val="nil"/>
              <w:left w:val="nil"/>
              <w:bottom w:val="nil"/>
              <w:right w:val="nil"/>
            </w:tcBorders>
            <w:noWrap/>
            <w:hideMark/>
          </w:tcPr>
          <w:p w14:paraId="4CA5B0F6" w14:textId="77777777" w:rsidR="007551CD" w:rsidRPr="00076524" w:rsidRDefault="007551CD" w:rsidP="009268E2">
            <w:pPr>
              <w:jc w:val="center"/>
              <w:rPr>
                <w:sz w:val="24"/>
                <w:szCs w:val="24"/>
              </w:rPr>
            </w:pPr>
            <w:r w:rsidRPr="00076524">
              <w:rPr>
                <w:sz w:val="24"/>
                <w:szCs w:val="24"/>
              </w:rPr>
              <w:t>0.16***</w:t>
            </w:r>
          </w:p>
        </w:tc>
        <w:tc>
          <w:tcPr>
            <w:tcW w:w="1182" w:type="dxa"/>
            <w:tcBorders>
              <w:top w:val="nil"/>
              <w:left w:val="nil"/>
              <w:bottom w:val="nil"/>
              <w:right w:val="nil"/>
            </w:tcBorders>
            <w:noWrap/>
            <w:hideMark/>
          </w:tcPr>
          <w:p w14:paraId="0B829860" w14:textId="77777777" w:rsidR="007551CD" w:rsidRPr="00076524" w:rsidRDefault="007551CD" w:rsidP="009268E2">
            <w:pPr>
              <w:jc w:val="center"/>
              <w:rPr>
                <w:sz w:val="24"/>
                <w:szCs w:val="24"/>
              </w:rPr>
            </w:pPr>
            <w:r w:rsidRPr="00076524">
              <w:rPr>
                <w:sz w:val="24"/>
                <w:szCs w:val="24"/>
              </w:rPr>
              <w:t>0.15***</w:t>
            </w:r>
          </w:p>
        </w:tc>
        <w:tc>
          <w:tcPr>
            <w:tcW w:w="1183" w:type="dxa"/>
            <w:tcBorders>
              <w:top w:val="nil"/>
              <w:left w:val="nil"/>
              <w:bottom w:val="nil"/>
              <w:right w:val="nil"/>
            </w:tcBorders>
            <w:noWrap/>
            <w:hideMark/>
          </w:tcPr>
          <w:p w14:paraId="2C1C4789" w14:textId="77777777" w:rsidR="007551CD" w:rsidRPr="0027283D" w:rsidRDefault="007551CD" w:rsidP="009268E2">
            <w:pPr>
              <w:spacing w:line="240" w:lineRule="atLeast"/>
              <w:jc w:val="center"/>
              <w:rPr>
                <w:sz w:val="24"/>
                <w:szCs w:val="24"/>
              </w:rPr>
            </w:pPr>
            <w:r w:rsidRPr="0027283D">
              <w:rPr>
                <w:rFonts w:hint="eastAsia"/>
                <w:sz w:val="24"/>
                <w:szCs w:val="24"/>
              </w:rPr>
              <w:t>0.13***</w:t>
            </w:r>
          </w:p>
        </w:tc>
        <w:tc>
          <w:tcPr>
            <w:tcW w:w="1183" w:type="dxa"/>
            <w:tcBorders>
              <w:top w:val="nil"/>
              <w:left w:val="nil"/>
              <w:bottom w:val="nil"/>
              <w:right w:val="nil"/>
            </w:tcBorders>
            <w:noWrap/>
            <w:hideMark/>
          </w:tcPr>
          <w:p w14:paraId="53F11023" w14:textId="77777777" w:rsidR="007551CD" w:rsidRPr="0027283D" w:rsidRDefault="007551CD" w:rsidP="009268E2">
            <w:pPr>
              <w:spacing w:line="240" w:lineRule="atLeast"/>
              <w:jc w:val="center"/>
              <w:rPr>
                <w:sz w:val="24"/>
                <w:szCs w:val="24"/>
              </w:rPr>
            </w:pPr>
            <w:r w:rsidRPr="0027283D">
              <w:rPr>
                <w:rFonts w:hint="eastAsia"/>
                <w:sz w:val="24"/>
                <w:szCs w:val="24"/>
              </w:rPr>
              <w:t>0.07***</w:t>
            </w:r>
          </w:p>
        </w:tc>
      </w:tr>
      <w:tr w:rsidR="007551CD" w:rsidRPr="0027283D" w14:paraId="015693EB" w14:textId="77777777" w:rsidTr="009268E2">
        <w:trPr>
          <w:trHeight w:val="280"/>
        </w:trPr>
        <w:tc>
          <w:tcPr>
            <w:tcW w:w="2122" w:type="dxa"/>
            <w:tcBorders>
              <w:top w:val="nil"/>
              <w:left w:val="nil"/>
              <w:bottom w:val="nil"/>
              <w:right w:val="nil"/>
            </w:tcBorders>
            <w:noWrap/>
            <w:hideMark/>
          </w:tcPr>
          <w:p w14:paraId="6FFE90E7" w14:textId="77777777" w:rsidR="007551CD" w:rsidRPr="0027283D" w:rsidRDefault="007551CD" w:rsidP="009268E2">
            <w:pPr>
              <w:spacing w:line="240" w:lineRule="atLeast"/>
              <w:jc w:val="center"/>
              <w:rPr>
                <w:sz w:val="24"/>
                <w:szCs w:val="24"/>
              </w:rPr>
            </w:pPr>
          </w:p>
        </w:tc>
        <w:tc>
          <w:tcPr>
            <w:tcW w:w="1182" w:type="dxa"/>
            <w:tcBorders>
              <w:top w:val="nil"/>
              <w:left w:val="nil"/>
              <w:bottom w:val="nil"/>
              <w:right w:val="nil"/>
            </w:tcBorders>
            <w:noWrap/>
            <w:hideMark/>
          </w:tcPr>
          <w:p w14:paraId="1409ED99" w14:textId="77777777" w:rsidR="007551CD" w:rsidRPr="0027283D" w:rsidRDefault="007551CD" w:rsidP="009268E2">
            <w:pPr>
              <w:spacing w:line="240" w:lineRule="atLeast"/>
              <w:jc w:val="center"/>
              <w:rPr>
                <w:sz w:val="24"/>
                <w:szCs w:val="24"/>
              </w:rPr>
            </w:pPr>
            <w:r w:rsidRPr="0027283D">
              <w:rPr>
                <w:rFonts w:hint="eastAsia"/>
                <w:sz w:val="24"/>
                <w:szCs w:val="24"/>
              </w:rPr>
              <w:t>(0.01)</w:t>
            </w:r>
          </w:p>
        </w:tc>
        <w:tc>
          <w:tcPr>
            <w:tcW w:w="1183" w:type="dxa"/>
            <w:tcBorders>
              <w:top w:val="nil"/>
              <w:left w:val="nil"/>
              <w:bottom w:val="nil"/>
              <w:right w:val="nil"/>
            </w:tcBorders>
            <w:noWrap/>
            <w:hideMark/>
          </w:tcPr>
          <w:p w14:paraId="5BECCDD6" w14:textId="77777777" w:rsidR="007551CD" w:rsidRPr="0027283D" w:rsidRDefault="007551CD" w:rsidP="009268E2">
            <w:pPr>
              <w:spacing w:line="240" w:lineRule="atLeast"/>
              <w:jc w:val="center"/>
              <w:rPr>
                <w:sz w:val="24"/>
                <w:szCs w:val="24"/>
              </w:rPr>
            </w:pPr>
            <w:r w:rsidRPr="0027283D">
              <w:rPr>
                <w:rFonts w:hint="eastAsia"/>
                <w:sz w:val="24"/>
                <w:szCs w:val="24"/>
              </w:rPr>
              <w:t>(0.01)</w:t>
            </w:r>
          </w:p>
        </w:tc>
        <w:tc>
          <w:tcPr>
            <w:tcW w:w="1182" w:type="dxa"/>
            <w:tcBorders>
              <w:top w:val="nil"/>
              <w:left w:val="nil"/>
              <w:bottom w:val="nil"/>
              <w:right w:val="nil"/>
            </w:tcBorders>
            <w:noWrap/>
            <w:hideMark/>
          </w:tcPr>
          <w:p w14:paraId="26A180FB" w14:textId="77777777" w:rsidR="007551CD" w:rsidRPr="00076524" w:rsidRDefault="007551CD" w:rsidP="009268E2">
            <w:pPr>
              <w:jc w:val="center"/>
              <w:rPr>
                <w:sz w:val="24"/>
                <w:szCs w:val="24"/>
              </w:rPr>
            </w:pPr>
            <w:r w:rsidRPr="00076524">
              <w:rPr>
                <w:sz w:val="24"/>
                <w:szCs w:val="24"/>
              </w:rPr>
              <w:t>(0.01)</w:t>
            </w:r>
          </w:p>
        </w:tc>
        <w:tc>
          <w:tcPr>
            <w:tcW w:w="1183" w:type="dxa"/>
            <w:tcBorders>
              <w:top w:val="nil"/>
              <w:left w:val="nil"/>
              <w:bottom w:val="nil"/>
              <w:right w:val="nil"/>
            </w:tcBorders>
            <w:noWrap/>
            <w:hideMark/>
          </w:tcPr>
          <w:p w14:paraId="1CDDE8CA" w14:textId="77777777" w:rsidR="007551CD" w:rsidRPr="00076524" w:rsidRDefault="007551CD" w:rsidP="009268E2">
            <w:pPr>
              <w:jc w:val="center"/>
              <w:rPr>
                <w:sz w:val="24"/>
                <w:szCs w:val="24"/>
              </w:rPr>
            </w:pPr>
            <w:r w:rsidRPr="00076524">
              <w:rPr>
                <w:sz w:val="24"/>
                <w:szCs w:val="24"/>
              </w:rPr>
              <w:t>(0.01)</w:t>
            </w:r>
          </w:p>
        </w:tc>
        <w:tc>
          <w:tcPr>
            <w:tcW w:w="1183" w:type="dxa"/>
            <w:tcBorders>
              <w:top w:val="nil"/>
              <w:left w:val="nil"/>
              <w:bottom w:val="nil"/>
              <w:right w:val="nil"/>
            </w:tcBorders>
            <w:noWrap/>
            <w:hideMark/>
          </w:tcPr>
          <w:p w14:paraId="08384B6D" w14:textId="77777777" w:rsidR="007551CD" w:rsidRPr="0027283D" w:rsidRDefault="007551CD" w:rsidP="009268E2">
            <w:pPr>
              <w:spacing w:line="240" w:lineRule="atLeast"/>
              <w:jc w:val="center"/>
              <w:rPr>
                <w:sz w:val="24"/>
                <w:szCs w:val="24"/>
              </w:rPr>
            </w:pPr>
            <w:r w:rsidRPr="0027283D">
              <w:rPr>
                <w:rFonts w:hint="eastAsia"/>
                <w:sz w:val="24"/>
                <w:szCs w:val="24"/>
              </w:rPr>
              <w:t>(0.01)</w:t>
            </w:r>
          </w:p>
        </w:tc>
        <w:tc>
          <w:tcPr>
            <w:tcW w:w="1182" w:type="dxa"/>
            <w:tcBorders>
              <w:top w:val="nil"/>
              <w:left w:val="nil"/>
              <w:bottom w:val="nil"/>
              <w:right w:val="nil"/>
            </w:tcBorders>
            <w:noWrap/>
            <w:hideMark/>
          </w:tcPr>
          <w:p w14:paraId="72B2575B" w14:textId="77777777" w:rsidR="007551CD" w:rsidRPr="00076524" w:rsidRDefault="007551CD" w:rsidP="009268E2">
            <w:pPr>
              <w:jc w:val="center"/>
              <w:rPr>
                <w:sz w:val="24"/>
                <w:szCs w:val="24"/>
              </w:rPr>
            </w:pPr>
            <w:r w:rsidRPr="00076524">
              <w:rPr>
                <w:sz w:val="24"/>
                <w:szCs w:val="24"/>
              </w:rPr>
              <w:t>(0.01)</w:t>
            </w:r>
          </w:p>
        </w:tc>
        <w:tc>
          <w:tcPr>
            <w:tcW w:w="1183" w:type="dxa"/>
            <w:tcBorders>
              <w:top w:val="nil"/>
              <w:left w:val="nil"/>
              <w:bottom w:val="nil"/>
              <w:right w:val="nil"/>
            </w:tcBorders>
            <w:noWrap/>
            <w:hideMark/>
          </w:tcPr>
          <w:p w14:paraId="3ECE3831" w14:textId="77777777" w:rsidR="007551CD" w:rsidRPr="00076524" w:rsidRDefault="007551CD" w:rsidP="009268E2">
            <w:pPr>
              <w:jc w:val="center"/>
              <w:rPr>
                <w:sz w:val="24"/>
                <w:szCs w:val="24"/>
              </w:rPr>
            </w:pPr>
            <w:r w:rsidRPr="00076524">
              <w:rPr>
                <w:sz w:val="24"/>
                <w:szCs w:val="24"/>
              </w:rPr>
              <w:t>(0.01)</w:t>
            </w:r>
          </w:p>
        </w:tc>
        <w:tc>
          <w:tcPr>
            <w:tcW w:w="1182" w:type="dxa"/>
            <w:tcBorders>
              <w:top w:val="nil"/>
              <w:left w:val="nil"/>
              <w:bottom w:val="nil"/>
              <w:right w:val="nil"/>
            </w:tcBorders>
            <w:noWrap/>
            <w:hideMark/>
          </w:tcPr>
          <w:p w14:paraId="084E8CA4" w14:textId="77777777" w:rsidR="007551CD" w:rsidRPr="00076524" w:rsidRDefault="007551CD" w:rsidP="009268E2">
            <w:pPr>
              <w:jc w:val="center"/>
              <w:rPr>
                <w:sz w:val="24"/>
                <w:szCs w:val="24"/>
              </w:rPr>
            </w:pPr>
            <w:r w:rsidRPr="00076524">
              <w:rPr>
                <w:sz w:val="24"/>
                <w:szCs w:val="24"/>
              </w:rPr>
              <w:t>(0.02)</w:t>
            </w:r>
          </w:p>
        </w:tc>
        <w:tc>
          <w:tcPr>
            <w:tcW w:w="1183" w:type="dxa"/>
            <w:tcBorders>
              <w:top w:val="nil"/>
              <w:left w:val="nil"/>
              <w:bottom w:val="nil"/>
              <w:right w:val="nil"/>
            </w:tcBorders>
            <w:noWrap/>
            <w:hideMark/>
          </w:tcPr>
          <w:p w14:paraId="48762514" w14:textId="77777777" w:rsidR="007551CD" w:rsidRPr="0027283D" w:rsidRDefault="007551CD" w:rsidP="009268E2">
            <w:pPr>
              <w:spacing w:line="240" w:lineRule="atLeast"/>
              <w:jc w:val="center"/>
              <w:rPr>
                <w:sz w:val="24"/>
                <w:szCs w:val="24"/>
              </w:rPr>
            </w:pPr>
            <w:r w:rsidRPr="0027283D">
              <w:rPr>
                <w:rFonts w:hint="eastAsia"/>
                <w:sz w:val="24"/>
                <w:szCs w:val="24"/>
              </w:rPr>
              <w:t>(0.01)</w:t>
            </w:r>
          </w:p>
        </w:tc>
        <w:tc>
          <w:tcPr>
            <w:tcW w:w="1183" w:type="dxa"/>
            <w:tcBorders>
              <w:top w:val="nil"/>
              <w:left w:val="nil"/>
              <w:bottom w:val="nil"/>
              <w:right w:val="nil"/>
            </w:tcBorders>
            <w:noWrap/>
            <w:hideMark/>
          </w:tcPr>
          <w:p w14:paraId="77793E43" w14:textId="77777777" w:rsidR="007551CD" w:rsidRPr="0027283D" w:rsidRDefault="007551CD" w:rsidP="009268E2">
            <w:pPr>
              <w:spacing w:line="240" w:lineRule="atLeast"/>
              <w:jc w:val="center"/>
              <w:rPr>
                <w:sz w:val="24"/>
                <w:szCs w:val="24"/>
              </w:rPr>
            </w:pPr>
            <w:r w:rsidRPr="0027283D">
              <w:rPr>
                <w:rFonts w:hint="eastAsia"/>
                <w:sz w:val="24"/>
                <w:szCs w:val="24"/>
              </w:rPr>
              <w:t>(0.01)</w:t>
            </w:r>
          </w:p>
        </w:tc>
      </w:tr>
      <w:tr w:rsidR="007551CD" w:rsidRPr="0027283D" w14:paraId="7530D994" w14:textId="77777777" w:rsidTr="009268E2">
        <w:trPr>
          <w:trHeight w:val="280"/>
        </w:trPr>
        <w:tc>
          <w:tcPr>
            <w:tcW w:w="2122" w:type="dxa"/>
            <w:tcBorders>
              <w:top w:val="nil"/>
              <w:left w:val="nil"/>
              <w:bottom w:val="nil"/>
              <w:right w:val="nil"/>
            </w:tcBorders>
            <w:noWrap/>
            <w:hideMark/>
          </w:tcPr>
          <w:p w14:paraId="71755058" w14:textId="77777777" w:rsidR="007551CD" w:rsidRPr="0027283D" w:rsidRDefault="007551CD" w:rsidP="009268E2">
            <w:pPr>
              <w:spacing w:line="240" w:lineRule="atLeast"/>
              <w:jc w:val="center"/>
              <w:rPr>
                <w:sz w:val="24"/>
                <w:szCs w:val="24"/>
              </w:rPr>
            </w:pPr>
            <w:r w:rsidRPr="0027283D">
              <w:rPr>
                <w:rFonts w:hint="eastAsia"/>
                <w:sz w:val="24"/>
                <w:szCs w:val="24"/>
              </w:rPr>
              <w:t>Observations</w:t>
            </w:r>
          </w:p>
        </w:tc>
        <w:tc>
          <w:tcPr>
            <w:tcW w:w="1182" w:type="dxa"/>
            <w:tcBorders>
              <w:top w:val="nil"/>
              <w:left w:val="nil"/>
              <w:bottom w:val="nil"/>
              <w:right w:val="nil"/>
            </w:tcBorders>
            <w:noWrap/>
            <w:hideMark/>
          </w:tcPr>
          <w:p w14:paraId="3C984618" w14:textId="77777777" w:rsidR="007551CD" w:rsidRPr="0027283D" w:rsidRDefault="007551CD" w:rsidP="009268E2">
            <w:pPr>
              <w:spacing w:line="240" w:lineRule="atLeast"/>
              <w:jc w:val="center"/>
              <w:rPr>
                <w:sz w:val="24"/>
                <w:szCs w:val="24"/>
              </w:rPr>
            </w:pPr>
            <w:r w:rsidRPr="0027283D">
              <w:rPr>
                <w:rFonts w:hint="eastAsia"/>
                <w:sz w:val="24"/>
                <w:szCs w:val="24"/>
              </w:rPr>
              <w:t>561</w:t>
            </w:r>
          </w:p>
        </w:tc>
        <w:tc>
          <w:tcPr>
            <w:tcW w:w="1183" w:type="dxa"/>
            <w:tcBorders>
              <w:top w:val="nil"/>
              <w:left w:val="nil"/>
              <w:bottom w:val="nil"/>
              <w:right w:val="nil"/>
            </w:tcBorders>
            <w:noWrap/>
            <w:hideMark/>
          </w:tcPr>
          <w:p w14:paraId="38C5CAFB" w14:textId="77777777" w:rsidR="007551CD" w:rsidRPr="0027283D" w:rsidRDefault="007551CD" w:rsidP="009268E2">
            <w:pPr>
              <w:spacing w:line="240" w:lineRule="atLeast"/>
              <w:jc w:val="center"/>
              <w:rPr>
                <w:sz w:val="24"/>
                <w:szCs w:val="24"/>
              </w:rPr>
            </w:pPr>
            <w:r w:rsidRPr="0027283D">
              <w:rPr>
                <w:rFonts w:hint="eastAsia"/>
                <w:sz w:val="24"/>
                <w:szCs w:val="24"/>
              </w:rPr>
              <w:t>435</w:t>
            </w:r>
          </w:p>
        </w:tc>
        <w:tc>
          <w:tcPr>
            <w:tcW w:w="1182" w:type="dxa"/>
            <w:tcBorders>
              <w:top w:val="nil"/>
              <w:left w:val="nil"/>
              <w:bottom w:val="nil"/>
              <w:right w:val="nil"/>
            </w:tcBorders>
            <w:noWrap/>
            <w:hideMark/>
          </w:tcPr>
          <w:p w14:paraId="1708C4DF" w14:textId="77777777" w:rsidR="007551CD" w:rsidRPr="00076524" w:rsidRDefault="007551CD" w:rsidP="009268E2">
            <w:pPr>
              <w:jc w:val="center"/>
              <w:rPr>
                <w:sz w:val="24"/>
                <w:szCs w:val="24"/>
              </w:rPr>
            </w:pPr>
            <w:r w:rsidRPr="00076524">
              <w:rPr>
                <w:sz w:val="24"/>
                <w:szCs w:val="24"/>
              </w:rPr>
              <w:t>528</w:t>
            </w:r>
          </w:p>
        </w:tc>
        <w:tc>
          <w:tcPr>
            <w:tcW w:w="1183" w:type="dxa"/>
            <w:tcBorders>
              <w:top w:val="nil"/>
              <w:left w:val="nil"/>
              <w:bottom w:val="nil"/>
              <w:right w:val="nil"/>
            </w:tcBorders>
            <w:noWrap/>
            <w:hideMark/>
          </w:tcPr>
          <w:p w14:paraId="46754FA4" w14:textId="77777777" w:rsidR="007551CD" w:rsidRPr="00076524" w:rsidRDefault="007551CD" w:rsidP="009268E2">
            <w:pPr>
              <w:jc w:val="center"/>
              <w:rPr>
                <w:sz w:val="24"/>
                <w:szCs w:val="24"/>
              </w:rPr>
            </w:pPr>
            <w:r w:rsidRPr="00076524">
              <w:rPr>
                <w:sz w:val="24"/>
                <w:szCs w:val="24"/>
              </w:rPr>
              <w:t>406</w:t>
            </w:r>
          </w:p>
        </w:tc>
        <w:tc>
          <w:tcPr>
            <w:tcW w:w="1183" w:type="dxa"/>
            <w:tcBorders>
              <w:top w:val="nil"/>
              <w:left w:val="nil"/>
              <w:bottom w:val="nil"/>
              <w:right w:val="nil"/>
            </w:tcBorders>
            <w:noWrap/>
            <w:hideMark/>
          </w:tcPr>
          <w:p w14:paraId="1D7D1C00" w14:textId="77777777" w:rsidR="007551CD" w:rsidRPr="0027283D" w:rsidRDefault="007551CD" w:rsidP="009268E2">
            <w:pPr>
              <w:spacing w:line="240" w:lineRule="atLeast"/>
              <w:jc w:val="center"/>
              <w:rPr>
                <w:sz w:val="24"/>
                <w:szCs w:val="24"/>
              </w:rPr>
            </w:pPr>
            <w:r w:rsidRPr="0027283D">
              <w:rPr>
                <w:rFonts w:hint="eastAsia"/>
                <w:sz w:val="24"/>
                <w:szCs w:val="24"/>
              </w:rPr>
              <w:t>561</w:t>
            </w:r>
          </w:p>
        </w:tc>
        <w:tc>
          <w:tcPr>
            <w:tcW w:w="1182" w:type="dxa"/>
            <w:tcBorders>
              <w:top w:val="nil"/>
              <w:left w:val="nil"/>
              <w:bottom w:val="nil"/>
              <w:right w:val="nil"/>
            </w:tcBorders>
            <w:noWrap/>
            <w:hideMark/>
          </w:tcPr>
          <w:p w14:paraId="63A7E22C" w14:textId="77777777" w:rsidR="007551CD" w:rsidRPr="00076524" w:rsidRDefault="007551CD" w:rsidP="009268E2">
            <w:pPr>
              <w:jc w:val="center"/>
              <w:rPr>
                <w:sz w:val="24"/>
                <w:szCs w:val="24"/>
              </w:rPr>
            </w:pPr>
            <w:r w:rsidRPr="00076524">
              <w:rPr>
                <w:sz w:val="24"/>
                <w:szCs w:val="24"/>
              </w:rPr>
              <w:t>435</w:t>
            </w:r>
          </w:p>
        </w:tc>
        <w:tc>
          <w:tcPr>
            <w:tcW w:w="1183" w:type="dxa"/>
            <w:tcBorders>
              <w:top w:val="nil"/>
              <w:left w:val="nil"/>
              <w:bottom w:val="nil"/>
              <w:right w:val="nil"/>
            </w:tcBorders>
            <w:noWrap/>
            <w:hideMark/>
          </w:tcPr>
          <w:p w14:paraId="3A9C9856" w14:textId="77777777" w:rsidR="007551CD" w:rsidRPr="00076524" w:rsidRDefault="007551CD" w:rsidP="009268E2">
            <w:pPr>
              <w:jc w:val="center"/>
              <w:rPr>
                <w:sz w:val="24"/>
                <w:szCs w:val="24"/>
              </w:rPr>
            </w:pPr>
            <w:r w:rsidRPr="00076524">
              <w:rPr>
                <w:sz w:val="24"/>
                <w:szCs w:val="24"/>
              </w:rPr>
              <w:t>561</w:t>
            </w:r>
          </w:p>
        </w:tc>
        <w:tc>
          <w:tcPr>
            <w:tcW w:w="1182" w:type="dxa"/>
            <w:tcBorders>
              <w:top w:val="nil"/>
              <w:left w:val="nil"/>
              <w:bottom w:val="nil"/>
              <w:right w:val="nil"/>
            </w:tcBorders>
            <w:noWrap/>
            <w:hideMark/>
          </w:tcPr>
          <w:p w14:paraId="248CF9BB" w14:textId="77777777" w:rsidR="007551CD" w:rsidRPr="00076524" w:rsidRDefault="007551CD" w:rsidP="009268E2">
            <w:pPr>
              <w:jc w:val="center"/>
              <w:rPr>
                <w:sz w:val="24"/>
                <w:szCs w:val="24"/>
              </w:rPr>
            </w:pPr>
            <w:r w:rsidRPr="00076524">
              <w:rPr>
                <w:sz w:val="24"/>
                <w:szCs w:val="24"/>
              </w:rPr>
              <w:t>561</w:t>
            </w:r>
          </w:p>
        </w:tc>
        <w:tc>
          <w:tcPr>
            <w:tcW w:w="1183" w:type="dxa"/>
            <w:tcBorders>
              <w:top w:val="nil"/>
              <w:left w:val="nil"/>
              <w:bottom w:val="nil"/>
              <w:right w:val="nil"/>
            </w:tcBorders>
            <w:noWrap/>
            <w:hideMark/>
          </w:tcPr>
          <w:p w14:paraId="4F553048" w14:textId="77777777" w:rsidR="007551CD" w:rsidRPr="0027283D" w:rsidRDefault="007551CD" w:rsidP="009268E2">
            <w:pPr>
              <w:spacing w:line="240" w:lineRule="atLeast"/>
              <w:jc w:val="center"/>
              <w:rPr>
                <w:sz w:val="24"/>
                <w:szCs w:val="24"/>
              </w:rPr>
            </w:pPr>
            <w:r w:rsidRPr="0027283D">
              <w:rPr>
                <w:rFonts w:hint="eastAsia"/>
                <w:sz w:val="24"/>
                <w:szCs w:val="24"/>
              </w:rPr>
              <w:t>561</w:t>
            </w:r>
          </w:p>
        </w:tc>
        <w:tc>
          <w:tcPr>
            <w:tcW w:w="1183" w:type="dxa"/>
            <w:tcBorders>
              <w:top w:val="nil"/>
              <w:left w:val="nil"/>
              <w:bottom w:val="nil"/>
              <w:right w:val="nil"/>
            </w:tcBorders>
            <w:noWrap/>
            <w:hideMark/>
          </w:tcPr>
          <w:p w14:paraId="122A2096" w14:textId="77777777" w:rsidR="007551CD" w:rsidRPr="0027283D" w:rsidRDefault="007551CD" w:rsidP="009268E2">
            <w:pPr>
              <w:spacing w:line="240" w:lineRule="atLeast"/>
              <w:jc w:val="center"/>
              <w:rPr>
                <w:sz w:val="24"/>
                <w:szCs w:val="24"/>
              </w:rPr>
            </w:pPr>
            <w:r w:rsidRPr="0027283D">
              <w:rPr>
                <w:rFonts w:hint="eastAsia"/>
                <w:sz w:val="24"/>
                <w:szCs w:val="24"/>
              </w:rPr>
              <w:t>561</w:t>
            </w:r>
          </w:p>
        </w:tc>
      </w:tr>
      <w:tr w:rsidR="007551CD" w:rsidRPr="0027283D" w14:paraId="08279EB8" w14:textId="77777777" w:rsidTr="009268E2">
        <w:trPr>
          <w:trHeight w:val="280"/>
        </w:trPr>
        <w:tc>
          <w:tcPr>
            <w:tcW w:w="2122" w:type="dxa"/>
            <w:tcBorders>
              <w:top w:val="nil"/>
              <w:left w:val="nil"/>
              <w:bottom w:val="nil"/>
              <w:right w:val="nil"/>
            </w:tcBorders>
            <w:noWrap/>
            <w:hideMark/>
          </w:tcPr>
          <w:p w14:paraId="6E1800B8" w14:textId="77777777" w:rsidR="007551CD" w:rsidRDefault="007551CD" w:rsidP="009268E2">
            <w:pPr>
              <w:spacing w:line="240" w:lineRule="atLeast"/>
              <w:jc w:val="center"/>
              <w:rPr>
                <w:sz w:val="24"/>
                <w:szCs w:val="24"/>
              </w:rPr>
            </w:pPr>
            <w:r w:rsidRPr="0027283D">
              <w:rPr>
                <w:rFonts w:hint="eastAsia"/>
                <w:sz w:val="24"/>
                <w:szCs w:val="24"/>
              </w:rPr>
              <w:t xml:space="preserve">Standardized </w:t>
            </w:r>
          </w:p>
          <w:p w14:paraId="29E079B9" w14:textId="77777777" w:rsidR="007551CD" w:rsidRPr="0027283D" w:rsidRDefault="007551CD" w:rsidP="009268E2">
            <w:pPr>
              <w:spacing w:line="240" w:lineRule="atLeast"/>
              <w:jc w:val="center"/>
              <w:rPr>
                <w:sz w:val="24"/>
                <w:szCs w:val="24"/>
              </w:rPr>
            </w:pPr>
            <w:r w:rsidRPr="0027283D">
              <w:rPr>
                <w:rFonts w:hint="eastAsia"/>
                <w:sz w:val="24"/>
                <w:szCs w:val="24"/>
              </w:rPr>
              <w:t>beta</w:t>
            </w:r>
            <w:r>
              <w:rPr>
                <w:rFonts w:hint="eastAsia"/>
                <w:sz w:val="24"/>
                <w:szCs w:val="24"/>
              </w:rPr>
              <w:t>(</w:t>
            </w:r>
            <w:r w:rsidRPr="0027283D">
              <w:rPr>
                <w:rFonts w:hint="eastAsia"/>
                <w:sz w:val="24"/>
                <w:szCs w:val="24"/>
              </w:rPr>
              <w:t>%</w:t>
            </w:r>
            <w:r>
              <w:rPr>
                <w:rFonts w:hint="eastAsia"/>
                <w:sz w:val="24"/>
                <w:szCs w:val="24"/>
              </w:rPr>
              <w:t>)</w:t>
            </w:r>
          </w:p>
        </w:tc>
        <w:tc>
          <w:tcPr>
            <w:tcW w:w="1182" w:type="dxa"/>
            <w:tcBorders>
              <w:top w:val="nil"/>
              <w:left w:val="nil"/>
              <w:bottom w:val="nil"/>
              <w:right w:val="nil"/>
            </w:tcBorders>
            <w:noWrap/>
            <w:hideMark/>
          </w:tcPr>
          <w:p w14:paraId="23AA70D2" w14:textId="77777777" w:rsidR="007551CD" w:rsidRPr="0027283D" w:rsidRDefault="007551CD" w:rsidP="009268E2">
            <w:pPr>
              <w:spacing w:line="240" w:lineRule="atLeast"/>
              <w:jc w:val="center"/>
              <w:rPr>
                <w:sz w:val="24"/>
                <w:szCs w:val="24"/>
              </w:rPr>
            </w:pPr>
            <w:r w:rsidRPr="0027283D">
              <w:rPr>
                <w:rFonts w:hint="eastAsia"/>
                <w:sz w:val="24"/>
                <w:szCs w:val="24"/>
              </w:rPr>
              <w:t>9.95</w:t>
            </w:r>
          </w:p>
        </w:tc>
        <w:tc>
          <w:tcPr>
            <w:tcW w:w="1183" w:type="dxa"/>
            <w:tcBorders>
              <w:top w:val="nil"/>
              <w:left w:val="nil"/>
              <w:bottom w:val="nil"/>
              <w:right w:val="nil"/>
            </w:tcBorders>
            <w:noWrap/>
            <w:hideMark/>
          </w:tcPr>
          <w:p w14:paraId="5CB6EE1F" w14:textId="77777777" w:rsidR="007551CD" w:rsidRPr="0027283D" w:rsidRDefault="007551CD" w:rsidP="009268E2">
            <w:pPr>
              <w:spacing w:line="240" w:lineRule="atLeast"/>
              <w:jc w:val="center"/>
              <w:rPr>
                <w:sz w:val="24"/>
                <w:szCs w:val="24"/>
              </w:rPr>
            </w:pPr>
            <w:r w:rsidRPr="0027283D">
              <w:rPr>
                <w:rFonts w:hint="eastAsia"/>
                <w:sz w:val="24"/>
                <w:szCs w:val="24"/>
              </w:rPr>
              <w:t>7.88</w:t>
            </w:r>
          </w:p>
        </w:tc>
        <w:tc>
          <w:tcPr>
            <w:tcW w:w="1182" w:type="dxa"/>
            <w:tcBorders>
              <w:top w:val="nil"/>
              <w:left w:val="nil"/>
              <w:bottom w:val="nil"/>
              <w:right w:val="nil"/>
            </w:tcBorders>
            <w:noWrap/>
            <w:hideMark/>
          </w:tcPr>
          <w:p w14:paraId="70DA0030" w14:textId="77777777" w:rsidR="007551CD" w:rsidRPr="00076524" w:rsidRDefault="007551CD" w:rsidP="009268E2">
            <w:pPr>
              <w:jc w:val="center"/>
              <w:rPr>
                <w:sz w:val="24"/>
                <w:szCs w:val="24"/>
              </w:rPr>
            </w:pPr>
            <w:r w:rsidRPr="00076524">
              <w:rPr>
                <w:sz w:val="24"/>
                <w:szCs w:val="24"/>
              </w:rPr>
              <w:t>19.76</w:t>
            </w:r>
          </w:p>
        </w:tc>
        <w:tc>
          <w:tcPr>
            <w:tcW w:w="1183" w:type="dxa"/>
            <w:tcBorders>
              <w:top w:val="nil"/>
              <w:left w:val="nil"/>
              <w:bottom w:val="nil"/>
              <w:right w:val="nil"/>
            </w:tcBorders>
            <w:noWrap/>
            <w:hideMark/>
          </w:tcPr>
          <w:p w14:paraId="764624F9" w14:textId="77777777" w:rsidR="007551CD" w:rsidRPr="00076524" w:rsidRDefault="007551CD" w:rsidP="009268E2">
            <w:pPr>
              <w:jc w:val="center"/>
              <w:rPr>
                <w:sz w:val="24"/>
                <w:szCs w:val="24"/>
              </w:rPr>
            </w:pPr>
            <w:r w:rsidRPr="00076524">
              <w:rPr>
                <w:sz w:val="24"/>
                <w:szCs w:val="24"/>
              </w:rPr>
              <w:t>16.31</w:t>
            </w:r>
          </w:p>
        </w:tc>
        <w:tc>
          <w:tcPr>
            <w:tcW w:w="1183" w:type="dxa"/>
            <w:tcBorders>
              <w:top w:val="nil"/>
              <w:left w:val="nil"/>
              <w:bottom w:val="nil"/>
              <w:right w:val="nil"/>
            </w:tcBorders>
            <w:noWrap/>
            <w:hideMark/>
          </w:tcPr>
          <w:p w14:paraId="7C056841" w14:textId="77777777" w:rsidR="007551CD" w:rsidRPr="0027283D" w:rsidRDefault="007551CD" w:rsidP="009268E2">
            <w:pPr>
              <w:spacing w:line="240" w:lineRule="atLeast"/>
              <w:jc w:val="center"/>
              <w:rPr>
                <w:sz w:val="24"/>
                <w:szCs w:val="24"/>
              </w:rPr>
            </w:pPr>
            <w:r w:rsidRPr="0027283D">
              <w:rPr>
                <w:rFonts w:hint="eastAsia"/>
                <w:sz w:val="24"/>
                <w:szCs w:val="24"/>
              </w:rPr>
              <w:t>20.06</w:t>
            </w:r>
          </w:p>
        </w:tc>
        <w:tc>
          <w:tcPr>
            <w:tcW w:w="1182" w:type="dxa"/>
            <w:tcBorders>
              <w:top w:val="nil"/>
              <w:left w:val="nil"/>
              <w:bottom w:val="nil"/>
              <w:right w:val="nil"/>
            </w:tcBorders>
            <w:noWrap/>
            <w:hideMark/>
          </w:tcPr>
          <w:p w14:paraId="767D72EE" w14:textId="77777777" w:rsidR="007551CD" w:rsidRPr="00076524" w:rsidRDefault="007551CD" w:rsidP="009268E2">
            <w:pPr>
              <w:jc w:val="center"/>
              <w:rPr>
                <w:sz w:val="24"/>
                <w:szCs w:val="24"/>
              </w:rPr>
            </w:pPr>
            <w:r w:rsidRPr="00076524">
              <w:rPr>
                <w:sz w:val="24"/>
                <w:szCs w:val="24"/>
              </w:rPr>
              <w:t>17.41</w:t>
            </w:r>
          </w:p>
        </w:tc>
        <w:tc>
          <w:tcPr>
            <w:tcW w:w="1183" w:type="dxa"/>
            <w:tcBorders>
              <w:top w:val="nil"/>
              <w:left w:val="nil"/>
              <w:bottom w:val="nil"/>
              <w:right w:val="nil"/>
            </w:tcBorders>
            <w:noWrap/>
            <w:hideMark/>
          </w:tcPr>
          <w:p w14:paraId="45AF1543" w14:textId="77777777" w:rsidR="007551CD" w:rsidRPr="00076524" w:rsidRDefault="007551CD" w:rsidP="009268E2">
            <w:pPr>
              <w:jc w:val="center"/>
              <w:rPr>
                <w:sz w:val="24"/>
                <w:szCs w:val="24"/>
              </w:rPr>
            </w:pPr>
            <w:r w:rsidRPr="00076524">
              <w:rPr>
                <w:sz w:val="24"/>
                <w:szCs w:val="24"/>
              </w:rPr>
              <w:t>22.7</w:t>
            </w:r>
          </w:p>
        </w:tc>
        <w:tc>
          <w:tcPr>
            <w:tcW w:w="1182" w:type="dxa"/>
            <w:tcBorders>
              <w:top w:val="nil"/>
              <w:left w:val="nil"/>
              <w:bottom w:val="nil"/>
              <w:right w:val="nil"/>
            </w:tcBorders>
            <w:noWrap/>
            <w:hideMark/>
          </w:tcPr>
          <w:p w14:paraId="68CF8E78" w14:textId="77777777" w:rsidR="007551CD" w:rsidRPr="00076524" w:rsidRDefault="007551CD" w:rsidP="009268E2">
            <w:pPr>
              <w:jc w:val="center"/>
              <w:rPr>
                <w:sz w:val="24"/>
                <w:szCs w:val="24"/>
              </w:rPr>
            </w:pPr>
            <w:r w:rsidRPr="00076524">
              <w:rPr>
                <w:sz w:val="24"/>
                <w:szCs w:val="24"/>
              </w:rPr>
              <w:t>21.23</w:t>
            </w:r>
          </w:p>
        </w:tc>
        <w:tc>
          <w:tcPr>
            <w:tcW w:w="1183" w:type="dxa"/>
            <w:tcBorders>
              <w:top w:val="nil"/>
              <w:left w:val="nil"/>
              <w:bottom w:val="nil"/>
              <w:right w:val="nil"/>
            </w:tcBorders>
            <w:noWrap/>
            <w:hideMark/>
          </w:tcPr>
          <w:p w14:paraId="7D997758" w14:textId="77777777" w:rsidR="007551CD" w:rsidRPr="0027283D" w:rsidRDefault="007551CD" w:rsidP="009268E2">
            <w:pPr>
              <w:spacing w:line="240" w:lineRule="atLeast"/>
              <w:jc w:val="center"/>
              <w:rPr>
                <w:sz w:val="24"/>
                <w:szCs w:val="24"/>
              </w:rPr>
            </w:pPr>
            <w:r w:rsidRPr="0027283D">
              <w:rPr>
                <w:rFonts w:hint="eastAsia"/>
                <w:sz w:val="24"/>
                <w:szCs w:val="24"/>
              </w:rPr>
              <w:t>12.84</w:t>
            </w:r>
          </w:p>
        </w:tc>
        <w:tc>
          <w:tcPr>
            <w:tcW w:w="1183" w:type="dxa"/>
            <w:tcBorders>
              <w:top w:val="nil"/>
              <w:left w:val="nil"/>
              <w:bottom w:val="nil"/>
              <w:right w:val="nil"/>
            </w:tcBorders>
            <w:noWrap/>
            <w:hideMark/>
          </w:tcPr>
          <w:p w14:paraId="03845E70" w14:textId="77777777" w:rsidR="007551CD" w:rsidRPr="0027283D" w:rsidRDefault="007551CD" w:rsidP="009268E2">
            <w:pPr>
              <w:spacing w:line="240" w:lineRule="atLeast"/>
              <w:jc w:val="center"/>
              <w:rPr>
                <w:sz w:val="24"/>
                <w:szCs w:val="24"/>
              </w:rPr>
            </w:pPr>
            <w:r w:rsidRPr="0027283D">
              <w:rPr>
                <w:rFonts w:hint="eastAsia"/>
                <w:sz w:val="24"/>
                <w:szCs w:val="24"/>
              </w:rPr>
              <w:t>4.32</w:t>
            </w:r>
          </w:p>
        </w:tc>
      </w:tr>
      <w:tr w:rsidR="007551CD" w:rsidRPr="0027283D" w14:paraId="50314341" w14:textId="77777777" w:rsidTr="009268E2">
        <w:trPr>
          <w:trHeight w:val="280"/>
        </w:trPr>
        <w:tc>
          <w:tcPr>
            <w:tcW w:w="2122" w:type="dxa"/>
            <w:tcBorders>
              <w:top w:val="nil"/>
              <w:left w:val="nil"/>
              <w:right w:val="nil"/>
            </w:tcBorders>
            <w:noWrap/>
            <w:hideMark/>
          </w:tcPr>
          <w:p w14:paraId="7300BCE0" w14:textId="77777777" w:rsidR="007551CD" w:rsidRPr="0027283D" w:rsidRDefault="007551CD" w:rsidP="009268E2">
            <w:pPr>
              <w:spacing w:line="240" w:lineRule="atLeast"/>
              <w:jc w:val="center"/>
              <w:rPr>
                <w:sz w:val="24"/>
                <w:szCs w:val="24"/>
              </w:rPr>
            </w:pPr>
            <w:r w:rsidRPr="0027283D">
              <w:rPr>
                <w:rFonts w:hint="eastAsia"/>
                <w:sz w:val="24"/>
                <w:szCs w:val="24"/>
              </w:rPr>
              <w:t>R-squared</w:t>
            </w:r>
          </w:p>
        </w:tc>
        <w:tc>
          <w:tcPr>
            <w:tcW w:w="1182" w:type="dxa"/>
            <w:tcBorders>
              <w:top w:val="nil"/>
              <w:left w:val="nil"/>
              <w:right w:val="nil"/>
            </w:tcBorders>
            <w:noWrap/>
            <w:hideMark/>
          </w:tcPr>
          <w:p w14:paraId="7E5ADAE0" w14:textId="77777777" w:rsidR="007551CD" w:rsidRPr="0027283D" w:rsidRDefault="007551CD" w:rsidP="009268E2">
            <w:pPr>
              <w:spacing w:line="240" w:lineRule="atLeast"/>
              <w:jc w:val="center"/>
              <w:rPr>
                <w:sz w:val="24"/>
                <w:szCs w:val="24"/>
              </w:rPr>
            </w:pPr>
            <w:r w:rsidRPr="0027283D">
              <w:rPr>
                <w:rFonts w:hint="eastAsia"/>
                <w:sz w:val="24"/>
                <w:szCs w:val="24"/>
              </w:rPr>
              <w:t>0.016</w:t>
            </w:r>
          </w:p>
        </w:tc>
        <w:tc>
          <w:tcPr>
            <w:tcW w:w="1183" w:type="dxa"/>
            <w:tcBorders>
              <w:top w:val="nil"/>
              <w:left w:val="nil"/>
              <w:right w:val="nil"/>
            </w:tcBorders>
            <w:noWrap/>
            <w:hideMark/>
          </w:tcPr>
          <w:p w14:paraId="7E8BCD2A" w14:textId="77777777" w:rsidR="007551CD" w:rsidRPr="0027283D" w:rsidRDefault="007551CD" w:rsidP="009268E2">
            <w:pPr>
              <w:spacing w:line="240" w:lineRule="atLeast"/>
              <w:jc w:val="center"/>
              <w:rPr>
                <w:sz w:val="24"/>
                <w:szCs w:val="24"/>
              </w:rPr>
            </w:pPr>
            <w:r w:rsidRPr="0027283D">
              <w:rPr>
                <w:rFonts w:hint="eastAsia"/>
                <w:sz w:val="24"/>
                <w:szCs w:val="24"/>
              </w:rPr>
              <w:t>0.055</w:t>
            </w:r>
          </w:p>
        </w:tc>
        <w:tc>
          <w:tcPr>
            <w:tcW w:w="1182" w:type="dxa"/>
            <w:tcBorders>
              <w:top w:val="nil"/>
              <w:left w:val="nil"/>
              <w:right w:val="nil"/>
            </w:tcBorders>
            <w:noWrap/>
            <w:hideMark/>
          </w:tcPr>
          <w:p w14:paraId="544AC5F5" w14:textId="77777777" w:rsidR="007551CD" w:rsidRPr="00076524" w:rsidRDefault="007551CD" w:rsidP="009268E2">
            <w:pPr>
              <w:jc w:val="center"/>
              <w:rPr>
                <w:sz w:val="24"/>
                <w:szCs w:val="24"/>
              </w:rPr>
            </w:pPr>
            <w:r w:rsidRPr="00076524">
              <w:rPr>
                <w:sz w:val="24"/>
                <w:szCs w:val="24"/>
              </w:rPr>
              <w:t>0.036</w:t>
            </w:r>
          </w:p>
        </w:tc>
        <w:tc>
          <w:tcPr>
            <w:tcW w:w="1183" w:type="dxa"/>
            <w:tcBorders>
              <w:top w:val="nil"/>
              <w:left w:val="nil"/>
              <w:right w:val="nil"/>
            </w:tcBorders>
            <w:noWrap/>
            <w:hideMark/>
          </w:tcPr>
          <w:p w14:paraId="53993207" w14:textId="77777777" w:rsidR="007551CD" w:rsidRPr="00076524" w:rsidRDefault="007551CD" w:rsidP="009268E2">
            <w:pPr>
              <w:jc w:val="center"/>
              <w:rPr>
                <w:sz w:val="24"/>
                <w:szCs w:val="24"/>
              </w:rPr>
            </w:pPr>
            <w:r w:rsidRPr="00076524">
              <w:rPr>
                <w:sz w:val="24"/>
                <w:szCs w:val="24"/>
              </w:rPr>
              <w:t>0.123</w:t>
            </w:r>
          </w:p>
        </w:tc>
        <w:tc>
          <w:tcPr>
            <w:tcW w:w="1183" w:type="dxa"/>
            <w:tcBorders>
              <w:top w:val="nil"/>
              <w:left w:val="nil"/>
              <w:right w:val="nil"/>
            </w:tcBorders>
            <w:noWrap/>
            <w:hideMark/>
          </w:tcPr>
          <w:p w14:paraId="37211135" w14:textId="77777777" w:rsidR="007551CD" w:rsidRPr="0027283D" w:rsidRDefault="007551CD" w:rsidP="009268E2">
            <w:pPr>
              <w:spacing w:line="240" w:lineRule="atLeast"/>
              <w:jc w:val="center"/>
              <w:rPr>
                <w:sz w:val="24"/>
                <w:szCs w:val="24"/>
              </w:rPr>
            </w:pPr>
            <w:r w:rsidRPr="0027283D">
              <w:rPr>
                <w:rFonts w:hint="eastAsia"/>
                <w:sz w:val="24"/>
                <w:szCs w:val="24"/>
              </w:rPr>
              <w:t>0.053</w:t>
            </w:r>
          </w:p>
        </w:tc>
        <w:tc>
          <w:tcPr>
            <w:tcW w:w="1182" w:type="dxa"/>
            <w:tcBorders>
              <w:top w:val="nil"/>
              <w:left w:val="nil"/>
              <w:right w:val="nil"/>
            </w:tcBorders>
            <w:noWrap/>
            <w:hideMark/>
          </w:tcPr>
          <w:p w14:paraId="0A9DEFDB" w14:textId="77777777" w:rsidR="007551CD" w:rsidRPr="00076524" w:rsidRDefault="007551CD" w:rsidP="009268E2">
            <w:pPr>
              <w:jc w:val="center"/>
              <w:rPr>
                <w:sz w:val="24"/>
                <w:szCs w:val="24"/>
              </w:rPr>
            </w:pPr>
            <w:r w:rsidRPr="00076524">
              <w:rPr>
                <w:sz w:val="24"/>
                <w:szCs w:val="24"/>
              </w:rPr>
              <w:t>0.203</w:t>
            </w:r>
          </w:p>
        </w:tc>
        <w:tc>
          <w:tcPr>
            <w:tcW w:w="1183" w:type="dxa"/>
            <w:tcBorders>
              <w:top w:val="nil"/>
              <w:left w:val="nil"/>
              <w:right w:val="nil"/>
            </w:tcBorders>
            <w:noWrap/>
            <w:hideMark/>
          </w:tcPr>
          <w:p w14:paraId="6807509D" w14:textId="77777777" w:rsidR="007551CD" w:rsidRPr="00076524" w:rsidRDefault="007551CD" w:rsidP="009268E2">
            <w:pPr>
              <w:jc w:val="center"/>
              <w:rPr>
                <w:sz w:val="24"/>
                <w:szCs w:val="24"/>
              </w:rPr>
            </w:pPr>
            <w:r w:rsidRPr="00076524">
              <w:rPr>
                <w:sz w:val="24"/>
                <w:szCs w:val="24"/>
              </w:rPr>
              <w:t>0.057</w:t>
            </w:r>
          </w:p>
        </w:tc>
        <w:tc>
          <w:tcPr>
            <w:tcW w:w="1182" w:type="dxa"/>
            <w:tcBorders>
              <w:top w:val="nil"/>
              <w:left w:val="nil"/>
              <w:right w:val="nil"/>
            </w:tcBorders>
            <w:noWrap/>
            <w:hideMark/>
          </w:tcPr>
          <w:p w14:paraId="7BAC8FBE" w14:textId="77777777" w:rsidR="007551CD" w:rsidRPr="00076524" w:rsidRDefault="007551CD" w:rsidP="009268E2">
            <w:pPr>
              <w:jc w:val="center"/>
              <w:rPr>
                <w:sz w:val="24"/>
                <w:szCs w:val="24"/>
              </w:rPr>
            </w:pPr>
            <w:r w:rsidRPr="00076524">
              <w:rPr>
                <w:sz w:val="24"/>
                <w:szCs w:val="24"/>
              </w:rPr>
              <w:t>0.069</w:t>
            </w:r>
          </w:p>
        </w:tc>
        <w:tc>
          <w:tcPr>
            <w:tcW w:w="1183" w:type="dxa"/>
            <w:tcBorders>
              <w:top w:val="nil"/>
              <w:left w:val="nil"/>
              <w:right w:val="nil"/>
            </w:tcBorders>
            <w:noWrap/>
            <w:hideMark/>
          </w:tcPr>
          <w:p w14:paraId="26135DC4" w14:textId="77777777" w:rsidR="007551CD" w:rsidRPr="0027283D" w:rsidRDefault="007551CD" w:rsidP="009268E2">
            <w:pPr>
              <w:spacing w:line="240" w:lineRule="atLeast"/>
              <w:jc w:val="center"/>
              <w:rPr>
                <w:sz w:val="24"/>
                <w:szCs w:val="24"/>
              </w:rPr>
            </w:pPr>
            <w:r w:rsidRPr="0027283D">
              <w:rPr>
                <w:rFonts w:hint="eastAsia"/>
                <w:sz w:val="24"/>
                <w:szCs w:val="24"/>
              </w:rPr>
              <w:t>0.113</w:t>
            </w:r>
          </w:p>
        </w:tc>
        <w:tc>
          <w:tcPr>
            <w:tcW w:w="1183" w:type="dxa"/>
            <w:tcBorders>
              <w:top w:val="nil"/>
              <w:left w:val="nil"/>
              <w:right w:val="nil"/>
            </w:tcBorders>
            <w:noWrap/>
            <w:hideMark/>
          </w:tcPr>
          <w:p w14:paraId="5000F7DA" w14:textId="77777777" w:rsidR="007551CD" w:rsidRPr="0027283D" w:rsidRDefault="007551CD" w:rsidP="009268E2">
            <w:pPr>
              <w:spacing w:line="240" w:lineRule="atLeast"/>
              <w:jc w:val="center"/>
              <w:rPr>
                <w:sz w:val="24"/>
                <w:szCs w:val="24"/>
              </w:rPr>
            </w:pPr>
            <w:r w:rsidRPr="0027283D">
              <w:rPr>
                <w:rFonts w:hint="eastAsia"/>
                <w:sz w:val="24"/>
                <w:szCs w:val="24"/>
              </w:rPr>
              <w:t>0.188</w:t>
            </w:r>
          </w:p>
        </w:tc>
      </w:tr>
    </w:tbl>
    <w:p w14:paraId="0CEE0562" w14:textId="77777777" w:rsidR="007551CD" w:rsidRPr="00F77500" w:rsidRDefault="007551CD" w:rsidP="007551CD">
      <w:pPr>
        <w:jc w:val="center"/>
        <w:rPr>
          <w:sz w:val="24"/>
          <w:szCs w:val="24"/>
        </w:rPr>
      </w:pPr>
    </w:p>
    <w:p w14:paraId="2251423E" w14:textId="77777777" w:rsidR="007551CD" w:rsidRDefault="007551CD" w:rsidP="007551CD">
      <w:pPr>
        <w:widowControl/>
        <w:jc w:val="left"/>
        <w:rPr>
          <w:sz w:val="24"/>
          <w:szCs w:val="24"/>
        </w:rPr>
      </w:pPr>
      <w:r w:rsidRPr="00F77500">
        <w:rPr>
          <w:sz w:val="24"/>
          <w:szCs w:val="24"/>
        </w:rPr>
        <w:t xml:space="preserve">Notes: Coefficients are reported. </w:t>
      </w:r>
      <w:r>
        <w:rPr>
          <w:sz w:val="24"/>
          <w:szCs w:val="24"/>
        </w:rPr>
        <w:t>Robust s</w:t>
      </w:r>
      <w:r w:rsidRPr="00F77500">
        <w:rPr>
          <w:sz w:val="24"/>
          <w:szCs w:val="24"/>
        </w:rPr>
        <w:t>tandard errors in parentheses. *, ** and *** de</w:t>
      </w:r>
      <w:r>
        <w:rPr>
          <w:sz w:val="24"/>
          <w:szCs w:val="24"/>
        </w:rPr>
        <w:t>note significance at the 10 percent, 5 percent, and 1 per</w:t>
      </w:r>
      <w:r w:rsidRPr="00F77500">
        <w:rPr>
          <w:sz w:val="24"/>
          <w:szCs w:val="24"/>
        </w:rPr>
        <w:t>cent level, respectively.</w:t>
      </w:r>
      <w:r w:rsidRPr="00603BBB">
        <w:t xml:space="preserve"> </w:t>
      </w:r>
      <w:r>
        <w:rPr>
          <w:sz w:val="24"/>
          <w:szCs w:val="24"/>
        </w:rPr>
        <w:t>All the regressions have controlled for geographic distance, dialect distance, climate difference and Hu Line (but not presented in this table due to space limitation)</w:t>
      </w:r>
      <w:r w:rsidRPr="00603BBB">
        <w:rPr>
          <w:sz w:val="24"/>
          <w:szCs w:val="24"/>
        </w:rPr>
        <w:t>.</w:t>
      </w:r>
      <w:r>
        <w:rPr>
          <w:sz w:val="24"/>
          <w:szCs w:val="24"/>
        </w:rPr>
        <w:t xml:space="preserve"> </w:t>
      </w:r>
      <w:r w:rsidRPr="00F77500">
        <w:rPr>
          <w:sz w:val="24"/>
          <w:szCs w:val="24"/>
        </w:rPr>
        <w:t xml:space="preserve">The data source is China Family </w:t>
      </w:r>
      <w:r>
        <w:rPr>
          <w:sz w:val="24"/>
          <w:szCs w:val="24"/>
        </w:rPr>
        <w:t>Panel Studies</w:t>
      </w:r>
      <w:r w:rsidRPr="00F77500">
        <w:rPr>
          <w:sz w:val="24"/>
          <w:szCs w:val="24"/>
        </w:rPr>
        <w:t xml:space="preserve"> (CFPS)</w:t>
      </w:r>
      <w:r>
        <w:rPr>
          <w:sz w:val="24"/>
          <w:szCs w:val="24"/>
        </w:rPr>
        <w:t>.</w:t>
      </w:r>
      <w:r>
        <w:rPr>
          <w:sz w:val="24"/>
          <w:szCs w:val="24"/>
        </w:rPr>
        <w:br w:type="page"/>
      </w:r>
    </w:p>
    <w:p w14:paraId="2266FC7F" w14:textId="77777777" w:rsidR="007551CD" w:rsidRDefault="007551CD" w:rsidP="007551CD">
      <w:pPr>
        <w:widowControl/>
        <w:jc w:val="left"/>
        <w:rPr>
          <w:sz w:val="24"/>
          <w:szCs w:val="24"/>
        </w:rPr>
        <w:sectPr w:rsidR="007551CD" w:rsidSect="00630B04">
          <w:pgSz w:w="16838" w:h="11906" w:orient="landscape"/>
          <w:pgMar w:top="1797" w:right="1440" w:bottom="1797" w:left="1440" w:header="851" w:footer="992" w:gutter="0"/>
          <w:cols w:space="425"/>
          <w:docGrid w:type="linesAndChars" w:linePitch="312"/>
        </w:sectPr>
      </w:pPr>
    </w:p>
    <w:p w14:paraId="63F161E9" w14:textId="77777777" w:rsidR="007551CD" w:rsidRPr="00F77500" w:rsidRDefault="007551CD" w:rsidP="007551CD">
      <w:pPr>
        <w:jc w:val="center"/>
        <w:rPr>
          <w:sz w:val="24"/>
          <w:szCs w:val="24"/>
        </w:rPr>
      </w:pPr>
      <w:r w:rsidRPr="00F77500">
        <w:rPr>
          <w:sz w:val="24"/>
          <w:szCs w:val="24"/>
        </w:rPr>
        <w:lastRenderedPageBreak/>
        <w:t xml:space="preserve">Table </w:t>
      </w:r>
      <w:r>
        <w:rPr>
          <w:sz w:val="24"/>
          <w:szCs w:val="24"/>
        </w:rPr>
        <w:t>A1</w:t>
      </w:r>
      <w:r w:rsidRPr="00F77500">
        <w:rPr>
          <w:sz w:val="24"/>
          <w:szCs w:val="24"/>
        </w:rPr>
        <w:t xml:space="preserve">. The effect of genetic distance on </w:t>
      </w:r>
      <w:r>
        <w:rPr>
          <w:sz w:val="24"/>
          <w:szCs w:val="24"/>
        </w:rPr>
        <w:t>behavior</w:t>
      </w:r>
      <w:r w:rsidRPr="00F77500">
        <w:rPr>
          <w:sz w:val="24"/>
          <w:szCs w:val="24"/>
        </w:rPr>
        <w:t xml:space="preserve"> difference</w:t>
      </w:r>
    </w:p>
    <w:tbl>
      <w:tblPr>
        <w:tblStyle w:val="a8"/>
        <w:tblW w:w="11077" w:type="dxa"/>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99"/>
        <w:gridCol w:w="1835"/>
        <w:gridCol w:w="1836"/>
        <w:gridCol w:w="1835"/>
        <w:gridCol w:w="1836"/>
        <w:gridCol w:w="1836"/>
      </w:tblGrid>
      <w:tr w:rsidR="007551CD" w:rsidRPr="00F77500" w14:paraId="5FD2984B" w14:textId="77777777" w:rsidTr="009268E2">
        <w:trPr>
          <w:trHeight w:val="278"/>
          <w:jc w:val="center"/>
        </w:trPr>
        <w:tc>
          <w:tcPr>
            <w:tcW w:w="1899" w:type="dxa"/>
            <w:tcBorders>
              <w:bottom w:val="nil"/>
            </w:tcBorders>
            <w:noWrap/>
            <w:hideMark/>
          </w:tcPr>
          <w:p w14:paraId="3E461650" w14:textId="77777777" w:rsidR="007551CD" w:rsidRPr="00F77500" w:rsidRDefault="007551CD" w:rsidP="009268E2">
            <w:pPr>
              <w:rPr>
                <w:sz w:val="24"/>
                <w:szCs w:val="24"/>
              </w:rPr>
            </w:pPr>
          </w:p>
        </w:tc>
        <w:tc>
          <w:tcPr>
            <w:tcW w:w="1835" w:type="dxa"/>
            <w:tcBorders>
              <w:top w:val="single" w:sz="8" w:space="0" w:color="auto"/>
              <w:bottom w:val="single" w:sz="4" w:space="0" w:color="auto"/>
            </w:tcBorders>
            <w:noWrap/>
            <w:hideMark/>
          </w:tcPr>
          <w:p w14:paraId="21D2DFC5" w14:textId="77777777" w:rsidR="007551CD" w:rsidRPr="00F77500" w:rsidRDefault="007551CD" w:rsidP="009268E2">
            <w:pPr>
              <w:jc w:val="center"/>
              <w:rPr>
                <w:sz w:val="24"/>
                <w:szCs w:val="24"/>
              </w:rPr>
            </w:pPr>
            <w:r w:rsidRPr="00F77500">
              <w:rPr>
                <w:sz w:val="24"/>
                <w:szCs w:val="24"/>
              </w:rPr>
              <w:t>(1)</w:t>
            </w:r>
          </w:p>
        </w:tc>
        <w:tc>
          <w:tcPr>
            <w:tcW w:w="1836" w:type="dxa"/>
            <w:tcBorders>
              <w:top w:val="single" w:sz="8" w:space="0" w:color="auto"/>
              <w:bottom w:val="single" w:sz="4" w:space="0" w:color="auto"/>
            </w:tcBorders>
            <w:noWrap/>
            <w:hideMark/>
          </w:tcPr>
          <w:p w14:paraId="31DF40D7" w14:textId="77777777" w:rsidR="007551CD" w:rsidRPr="00F77500" w:rsidRDefault="007551CD" w:rsidP="009268E2">
            <w:pPr>
              <w:jc w:val="center"/>
              <w:rPr>
                <w:sz w:val="24"/>
                <w:szCs w:val="24"/>
              </w:rPr>
            </w:pPr>
            <w:r w:rsidRPr="00F77500">
              <w:rPr>
                <w:sz w:val="24"/>
                <w:szCs w:val="24"/>
              </w:rPr>
              <w:t>(2)</w:t>
            </w:r>
          </w:p>
        </w:tc>
        <w:tc>
          <w:tcPr>
            <w:tcW w:w="1835" w:type="dxa"/>
            <w:tcBorders>
              <w:top w:val="single" w:sz="8" w:space="0" w:color="auto"/>
              <w:bottom w:val="single" w:sz="4" w:space="0" w:color="auto"/>
            </w:tcBorders>
            <w:noWrap/>
            <w:hideMark/>
          </w:tcPr>
          <w:p w14:paraId="5CC73B64" w14:textId="77777777" w:rsidR="007551CD" w:rsidRPr="00F77500" w:rsidRDefault="007551CD" w:rsidP="009268E2">
            <w:pPr>
              <w:jc w:val="center"/>
              <w:rPr>
                <w:sz w:val="24"/>
                <w:szCs w:val="24"/>
              </w:rPr>
            </w:pPr>
            <w:r w:rsidRPr="00F77500">
              <w:rPr>
                <w:sz w:val="24"/>
                <w:szCs w:val="24"/>
              </w:rPr>
              <w:t>(3)</w:t>
            </w:r>
          </w:p>
        </w:tc>
        <w:tc>
          <w:tcPr>
            <w:tcW w:w="1836" w:type="dxa"/>
            <w:tcBorders>
              <w:top w:val="single" w:sz="8" w:space="0" w:color="auto"/>
              <w:bottom w:val="single" w:sz="4" w:space="0" w:color="auto"/>
            </w:tcBorders>
            <w:noWrap/>
            <w:hideMark/>
          </w:tcPr>
          <w:p w14:paraId="623E4983" w14:textId="77777777" w:rsidR="007551CD" w:rsidRPr="00F77500" w:rsidRDefault="007551CD" w:rsidP="009268E2">
            <w:pPr>
              <w:jc w:val="center"/>
              <w:rPr>
                <w:sz w:val="24"/>
                <w:szCs w:val="24"/>
              </w:rPr>
            </w:pPr>
            <w:r w:rsidRPr="00F77500">
              <w:rPr>
                <w:sz w:val="24"/>
                <w:szCs w:val="24"/>
              </w:rPr>
              <w:t>(4)</w:t>
            </w:r>
          </w:p>
        </w:tc>
        <w:tc>
          <w:tcPr>
            <w:tcW w:w="1836" w:type="dxa"/>
            <w:tcBorders>
              <w:top w:val="single" w:sz="8" w:space="0" w:color="auto"/>
              <w:bottom w:val="single" w:sz="4" w:space="0" w:color="auto"/>
            </w:tcBorders>
            <w:noWrap/>
            <w:hideMark/>
          </w:tcPr>
          <w:p w14:paraId="0A970CCC" w14:textId="77777777" w:rsidR="007551CD" w:rsidRPr="00F77500" w:rsidRDefault="007551CD" w:rsidP="009268E2">
            <w:pPr>
              <w:jc w:val="center"/>
              <w:rPr>
                <w:sz w:val="24"/>
                <w:szCs w:val="24"/>
              </w:rPr>
            </w:pPr>
            <w:r w:rsidRPr="00F77500">
              <w:rPr>
                <w:sz w:val="24"/>
                <w:szCs w:val="24"/>
              </w:rPr>
              <w:t>(5)</w:t>
            </w:r>
          </w:p>
        </w:tc>
      </w:tr>
      <w:tr w:rsidR="007551CD" w:rsidRPr="00F77500" w14:paraId="54DB8556" w14:textId="77777777" w:rsidTr="009268E2">
        <w:trPr>
          <w:trHeight w:val="278"/>
          <w:jc w:val="center"/>
        </w:trPr>
        <w:tc>
          <w:tcPr>
            <w:tcW w:w="1899" w:type="dxa"/>
            <w:tcBorders>
              <w:top w:val="nil"/>
              <w:bottom w:val="single" w:sz="4" w:space="0" w:color="auto"/>
            </w:tcBorders>
            <w:noWrap/>
            <w:vAlign w:val="center"/>
            <w:hideMark/>
          </w:tcPr>
          <w:p w14:paraId="2D295934" w14:textId="77777777" w:rsidR="007551CD" w:rsidRPr="00F77500" w:rsidRDefault="007551CD" w:rsidP="009268E2">
            <w:pPr>
              <w:rPr>
                <w:sz w:val="24"/>
                <w:szCs w:val="24"/>
              </w:rPr>
            </w:pPr>
            <w:r w:rsidRPr="00F77500">
              <w:rPr>
                <w:sz w:val="24"/>
                <w:szCs w:val="24"/>
              </w:rPr>
              <w:t>Variables</w:t>
            </w:r>
          </w:p>
        </w:tc>
        <w:tc>
          <w:tcPr>
            <w:tcW w:w="1835" w:type="dxa"/>
            <w:tcBorders>
              <w:top w:val="single" w:sz="4" w:space="0" w:color="auto"/>
              <w:bottom w:val="single" w:sz="4" w:space="0" w:color="auto"/>
            </w:tcBorders>
            <w:noWrap/>
            <w:vAlign w:val="center"/>
            <w:hideMark/>
          </w:tcPr>
          <w:p w14:paraId="264FDF35" w14:textId="77777777" w:rsidR="007551CD" w:rsidRPr="00F77500" w:rsidRDefault="007551CD" w:rsidP="009268E2">
            <w:pPr>
              <w:jc w:val="center"/>
              <w:rPr>
                <w:sz w:val="24"/>
                <w:szCs w:val="24"/>
              </w:rPr>
            </w:pPr>
            <w:r w:rsidRPr="00F77500">
              <w:rPr>
                <w:sz w:val="24"/>
                <w:szCs w:val="24"/>
              </w:rPr>
              <w:t>diff_</w:t>
            </w:r>
          </w:p>
          <w:p w14:paraId="6132BA63" w14:textId="77777777" w:rsidR="007551CD" w:rsidRPr="00F77500" w:rsidRDefault="007551CD" w:rsidP="009268E2">
            <w:pPr>
              <w:jc w:val="center"/>
              <w:rPr>
                <w:sz w:val="24"/>
                <w:szCs w:val="24"/>
              </w:rPr>
            </w:pPr>
            <w:r w:rsidRPr="00F77500">
              <w:rPr>
                <w:sz w:val="24"/>
                <w:szCs w:val="24"/>
              </w:rPr>
              <w:t>entrepreneurship</w:t>
            </w:r>
          </w:p>
        </w:tc>
        <w:tc>
          <w:tcPr>
            <w:tcW w:w="1836" w:type="dxa"/>
            <w:tcBorders>
              <w:top w:val="single" w:sz="4" w:space="0" w:color="auto"/>
              <w:bottom w:val="single" w:sz="4" w:space="0" w:color="auto"/>
            </w:tcBorders>
            <w:noWrap/>
            <w:vAlign w:val="center"/>
            <w:hideMark/>
          </w:tcPr>
          <w:p w14:paraId="72254267" w14:textId="77777777" w:rsidR="007551CD" w:rsidRDefault="007551CD" w:rsidP="009268E2">
            <w:pPr>
              <w:jc w:val="center"/>
              <w:rPr>
                <w:sz w:val="24"/>
                <w:szCs w:val="24"/>
              </w:rPr>
            </w:pPr>
            <w:r w:rsidRPr="00F77500">
              <w:rPr>
                <w:sz w:val="24"/>
                <w:szCs w:val="24"/>
              </w:rPr>
              <w:t>diff_</w:t>
            </w:r>
          </w:p>
          <w:p w14:paraId="1A714C7A" w14:textId="77777777" w:rsidR="007551CD" w:rsidRPr="00F77500" w:rsidRDefault="007551CD" w:rsidP="009268E2">
            <w:pPr>
              <w:jc w:val="center"/>
              <w:rPr>
                <w:sz w:val="24"/>
                <w:szCs w:val="24"/>
              </w:rPr>
            </w:pPr>
            <w:r w:rsidRPr="00F77500">
              <w:rPr>
                <w:sz w:val="24"/>
                <w:szCs w:val="24"/>
              </w:rPr>
              <w:t>saving</w:t>
            </w:r>
            <w:r>
              <w:rPr>
                <w:sz w:val="24"/>
                <w:szCs w:val="24"/>
              </w:rPr>
              <w:t>s</w:t>
            </w:r>
            <w:r w:rsidRPr="00F77500">
              <w:rPr>
                <w:sz w:val="24"/>
                <w:szCs w:val="24"/>
              </w:rPr>
              <w:t>_rat</w:t>
            </w:r>
            <w:r>
              <w:rPr>
                <w:sz w:val="24"/>
                <w:szCs w:val="24"/>
              </w:rPr>
              <w:t>e</w:t>
            </w:r>
          </w:p>
        </w:tc>
        <w:tc>
          <w:tcPr>
            <w:tcW w:w="1835" w:type="dxa"/>
            <w:tcBorders>
              <w:top w:val="single" w:sz="4" w:space="0" w:color="auto"/>
              <w:bottom w:val="single" w:sz="4" w:space="0" w:color="auto"/>
            </w:tcBorders>
            <w:noWrap/>
            <w:vAlign w:val="center"/>
            <w:hideMark/>
          </w:tcPr>
          <w:p w14:paraId="078F9CE5" w14:textId="77777777" w:rsidR="007551CD" w:rsidRPr="00F77500" w:rsidRDefault="007551CD" w:rsidP="009268E2">
            <w:pPr>
              <w:jc w:val="center"/>
              <w:rPr>
                <w:sz w:val="24"/>
                <w:szCs w:val="24"/>
              </w:rPr>
            </w:pPr>
            <w:r w:rsidRPr="00F77500">
              <w:rPr>
                <w:sz w:val="24"/>
                <w:szCs w:val="24"/>
              </w:rPr>
              <w:t>diff_alcohol</w:t>
            </w:r>
          </w:p>
        </w:tc>
        <w:tc>
          <w:tcPr>
            <w:tcW w:w="1836" w:type="dxa"/>
            <w:tcBorders>
              <w:top w:val="single" w:sz="4" w:space="0" w:color="auto"/>
              <w:bottom w:val="single" w:sz="4" w:space="0" w:color="auto"/>
            </w:tcBorders>
            <w:noWrap/>
            <w:vAlign w:val="center"/>
            <w:hideMark/>
          </w:tcPr>
          <w:p w14:paraId="2B82B5FD" w14:textId="77777777" w:rsidR="007551CD" w:rsidRPr="00F77500" w:rsidRDefault="007551CD" w:rsidP="009268E2">
            <w:pPr>
              <w:jc w:val="center"/>
              <w:rPr>
                <w:sz w:val="24"/>
                <w:szCs w:val="24"/>
              </w:rPr>
            </w:pPr>
            <w:r w:rsidRPr="00F77500">
              <w:rPr>
                <w:sz w:val="24"/>
                <w:szCs w:val="24"/>
              </w:rPr>
              <w:t>diff_</w:t>
            </w:r>
          </w:p>
          <w:p w14:paraId="508C789C" w14:textId="77777777" w:rsidR="007551CD" w:rsidRPr="00F77500" w:rsidRDefault="007551CD" w:rsidP="009268E2">
            <w:pPr>
              <w:jc w:val="center"/>
              <w:rPr>
                <w:sz w:val="24"/>
                <w:szCs w:val="24"/>
              </w:rPr>
            </w:pPr>
            <w:r w:rsidRPr="00F77500">
              <w:rPr>
                <w:sz w:val="24"/>
                <w:szCs w:val="24"/>
              </w:rPr>
              <w:t>neighborhood</w:t>
            </w:r>
          </w:p>
        </w:tc>
        <w:tc>
          <w:tcPr>
            <w:tcW w:w="1836" w:type="dxa"/>
            <w:tcBorders>
              <w:top w:val="single" w:sz="4" w:space="0" w:color="auto"/>
              <w:bottom w:val="single" w:sz="4" w:space="0" w:color="auto"/>
            </w:tcBorders>
            <w:noWrap/>
            <w:vAlign w:val="center"/>
            <w:hideMark/>
          </w:tcPr>
          <w:p w14:paraId="37FBE060" w14:textId="77777777" w:rsidR="007551CD" w:rsidRPr="00F77500" w:rsidRDefault="007551CD" w:rsidP="009268E2">
            <w:pPr>
              <w:jc w:val="center"/>
              <w:rPr>
                <w:sz w:val="24"/>
                <w:szCs w:val="24"/>
              </w:rPr>
            </w:pPr>
            <w:r w:rsidRPr="00F77500">
              <w:rPr>
                <w:sz w:val="24"/>
                <w:szCs w:val="24"/>
              </w:rPr>
              <w:t>diff_donation</w:t>
            </w:r>
          </w:p>
        </w:tc>
      </w:tr>
      <w:tr w:rsidR="007551CD" w:rsidRPr="00F77500" w14:paraId="44B5C17C" w14:textId="77777777" w:rsidTr="009268E2">
        <w:trPr>
          <w:trHeight w:val="278"/>
          <w:jc w:val="center"/>
        </w:trPr>
        <w:tc>
          <w:tcPr>
            <w:tcW w:w="1899" w:type="dxa"/>
            <w:tcBorders>
              <w:top w:val="single" w:sz="4" w:space="0" w:color="auto"/>
            </w:tcBorders>
            <w:noWrap/>
            <w:vAlign w:val="center"/>
            <w:hideMark/>
          </w:tcPr>
          <w:p w14:paraId="04971282" w14:textId="77777777" w:rsidR="007551CD" w:rsidRPr="00F77500" w:rsidRDefault="007551CD" w:rsidP="009268E2">
            <w:pPr>
              <w:rPr>
                <w:sz w:val="24"/>
                <w:szCs w:val="24"/>
              </w:rPr>
            </w:pPr>
            <w:r>
              <w:rPr>
                <w:sz w:val="24"/>
                <w:szCs w:val="24"/>
              </w:rPr>
              <w:t xml:space="preserve">genetic </w:t>
            </w:r>
            <w:r w:rsidRPr="00F77500">
              <w:rPr>
                <w:sz w:val="24"/>
                <w:szCs w:val="24"/>
              </w:rPr>
              <w:t>distance</w:t>
            </w:r>
          </w:p>
        </w:tc>
        <w:tc>
          <w:tcPr>
            <w:tcW w:w="1835" w:type="dxa"/>
            <w:tcBorders>
              <w:top w:val="single" w:sz="4" w:space="0" w:color="auto"/>
            </w:tcBorders>
            <w:noWrap/>
            <w:vAlign w:val="center"/>
            <w:hideMark/>
          </w:tcPr>
          <w:p w14:paraId="32ADA5AC" w14:textId="77777777" w:rsidR="007551CD" w:rsidRPr="00F77500" w:rsidRDefault="007551CD" w:rsidP="009268E2">
            <w:pPr>
              <w:jc w:val="center"/>
              <w:rPr>
                <w:sz w:val="24"/>
                <w:szCs w:val="24"/>
              </w:rPr>
            </w:pPr>
            <w:r w:rsidRPr="00F77500">
              <w:rPr>
                <w:sz w:val="24"/>
                <w:szCs w:val="24"/>
              </w:rPr>
              <w:t>0.02**</w:t>
            </w:r>
          </w:p>
        </w:tc>
        <w:tc>
          <w:tcPr>
            <w:tcW w:w="1836" w:type="dxa"/>
            <w:tcBorders>
              <w:top w:val="single" w:sz="4" w:space="0" w:color="auto"/>
            </w:tcBorders>
            <w:noWrap/>
            <w:vAlign w:val="center"/>
            <w:hideMark/>
          </w:tcPr>
          <w:p w14:paraId="4AB983E9" w14:textId="77777777" w:rsidR="007551CD" w:rsidRPr="00076524" w:rsidRDefault="007551CD" w:rsidP="009268E2">
            <w:pPr>
              <w:jc w:val="center"/>
              <w:rPr>
                <w:sz w:val="24"/>
                <w:szCs w:val="24"/>
              </w:rPr>
            </w:pPr>
            <w:r w:rsidRPr="00076524">
              <w:rPr>
                <w:sz w:val="24"/>
                <w:szCs w:val="24"/>
              </w:rPr>
              <w:t>0.04***</w:t>
            </w:r>
          </w:p>
        </w:tc>
        <w:tc>
          <w:tcPr>
            <w:tcW w:w="1835" w:type="dxa"/>
            <w:tcBorders>
              <w:top w:val="single" w:sz="4" w:space="0" w:color="auto"/>
            </w:tcBorders>
            <w:noWrap/>
            <w:vAlign w:val="center"/>
            <w:hideMark/>
          </w:tcPr>
          <w:p w14:paraId="4A0665F9" w14:textId="77777777" w:rsidR="007551CD" w:rsidRPr="00F77500" w:rsidRDefault="007551CD" w:rsidP="009268E2">
            <w:pPr>
              <w:jc w:val="center"/>
              <w:rPr>
                <w:sz w:val="24"/>
                <w:szCs w:val="24"/>
              </w:rPr>
            </w:pPr>
            <w:r w:rsidRPr="00F77500">
              <w:rPr>
                <w:sz w:val="24"/>
                <w:szCs w:val="24"/>
              </w:rPr>
              <w:t>0.06***</w:t>
            </w:r>
          </w:p>
        </w:tc>
        <w:tc>
          <w:tcPr>
            <w:tcW w:w="1836" w:type="dxa"/>
            <w:tcBorders>
              <w:top w:val="single" w:sz="4" w:space="0" w:color="auto"/>
            </w:tcBorders>
            <w:noWrap/>
            <w:vAlign w:val="center"/>
            <w:hideMark/>
          </w:tcPr>
          <w:p w14:paraId="7282E39C" w14:textId="77777777" w:rsidR="007551CD" w:rsidRPr="00076524" w:rsidRDefault="007551CD" w:rsidP="009268E2">
            <w:pPr>
              <w:jc w:val="center"/>
              <w:rPr>
                <w:sz w:val="24"/>
                <w:szCs w:val="24"/>
              </w:rPr>
            </w:pPr>
            <w:r w:rsidRPr="00076524">
              <w:rPr>
                <w:sz w:val="24"/>
                <w:szCs w:val="24"/>
              </w:rPr>
              <w:t>0.12***</w:t>
            </w:r>
          </w:p>
        </w:tc>
        <w:tc>
          <w:tcPr>
            <w:tcW w:w="1836" w:type="dxa"/>
            <w:tcBorders>
              <w:top w:val="single" w:sz="4" w:space="0" w:color="auto"/>
            </w:tcBorders>
            <w:noWrap/>
            <w:vAlign w:val="center"/>
            <w:hideMark/>
          </w:tcPr>
          <w:p w14:paraId="2262D5EE" w14:textId="77777777" w:rsidR="007551CD" w:rsidRPr="00F77500" w:rsidRDefault="007551CD" w:rsidP="009268E2">
            <w:pPr>
              <w:jc w:val="center"/>
              <w:rPr>
                <w:sz w:val="24"/>
                <w:szCs w:val="24"/>
              </w:rPr>
            </w:pPr>
            <w:r w:rsidRPr="00F77500">
              <w:rPr>
                <w:sz w:val="24"/>
                <w:szCs w:val="24"/>
              </w:rPr>
              <w:t>0.06***</w:t>
            </w:r>
          </w:p>
        </w:tc>
      </w:tr>
      <w:tr w:rsidR="007551CD" w:rsidRPr="00F77500" w14:paraId="72D9DE7A" w14:textId="77777777" w:rsidTr="009268E2">
        <w:trPr>
          <w:trHeight w:val="278"/>
          <w:jc w:val="center"/>
        </w:trPr>
        <w:tc>
          <w:tcPr>
            <w:tcW w:w="1899" w:type="dxa"/>
            <w:noWrap/>
            <w:vAlign w:val="center"/>
            <w:hideMark/>
          </w:tcPr>
          <w:p w14:paraId="0BCC8A77" w14:textId="77777777" w:rsidR="007551CD" w:rsidRPr="00F77500" w:rsidRDefault="007551CD" w:rsidP="009268E2">
            <w:pPr>
              <w:rPr>
                <w:sz w:val="24"/>
                <w:szCs w:val="24"/>
              </w:rPr>
            </w:pPr>
          </w:p>
        </w:tc>
        <w:tc>
          <w:tcPr>
            <w:tcW w:w="1835" w:type="dxa"/>
            <w:noWrap/>
            <w:vAlign w:val="center"/>
            <w:hideMark/>
          </w:tcPr>
          <w:p w14:paraId="40E8B798" w14:textId="77777777" w:rsidR="007551CD" w:rsidRPr="00F77500" w:rsidRDefault="007551CD" w:rsidP="009268E2">
            <w:pPr>
              <w:jc w:val="center"/>
              <w:rPr>
                <w:sz w:val="24"/>
                <w:szCs w:val="24"/>
              </w:rPr>
            </w:pPr>
            <w:r w:rsidRPr="00F77500">
              <w:rPr>
                <w:sz w:val="24"/>
                <w:szCs w:val="24"/>
              </w:rPr>
              <w:t>(0.01)</w:t>
            </w:r>
          </w:p>
        </w:tc>
        <w:tc>
          <w:tcPr>
            <w:tcW w:w="1836" w:type="dxa"/>
            <w:noWrap/>
            <w:vAlign w:val="center"/>
            <w:hideMark/>
          </w:tcPr>
          <w:p w14:paraId="3AD81D2F" w14:textId="77777777" w:rsidR="007551CD" w:rsidRPr="00076524" w:rsidRDefault="007551CD" w:rsidP="009268E2">
            <w:pPr>
              <w:jc w:val="center"/>
              <w:rPr>
                <w:sz w:val="24"/>
                <w:szCs w:val="24"/>
              </w:rPr>
            </w:pPr>
            <w:r w:rsidRPr="00076524">
              <w:rPr>
                <w:sz w:val="24"/>
                <w:szCs w:val="24"/>
              </w:rPr>
              <w:t>(0.01)</w:t>
            </w:r>
          </w:p>
        </w:tc>
        <w:tc>
          <w:tcPr>
            <w:tcW w:w="1835" w:type="dxa"/>
            <w:noWrap/>
            <w:vAlign w:val="center"/>
            <w:hideMark/>
          </w:tcPr>
          <w:p w14:paraId="0FE45B2F" w14:textId="77777777" w:rsidR="007551CD" w:rsidRPr="00F77500" w:rsidRDefault="007551CD" w:rsidP="009268E2">
            <w:pPr>
              <w:jc w:val="center"/>
              <w:rPr>
                <w:sz w:val="24"/>
                <w:szCs w:val="24"/>
              </w:rPr>
            </w:pPr>
            <w:r w:rsidRPr="00F77500">
              <w:rPr>
                <w:sz w:val="24"/>
                <w:szCs w:val="24"/>
              </w:rPr>
              <w:t>(0.02)</w:t>
            </w:r>
          </w:p>
        </w:tc>
        <w:tc>
          <w:tcPr>
            <w:tcW w:w="1836" w:type="dxa"/>
            <w:noWrap/>
            <w:vAlign w:val="center"/>
            <w:hideMark/>
          </w:tcPr>
          <w:p w14:paraId="468ADC03" w14:textId="77777777" w:rsidR="007551CD" w:rsidRPr="00076524" w:rsidRDefault="007551CD" w:rsidP="009268E2">
            <w:pPr>
              <w:jc w:val="center"/>
              <w:rPr>
                <w:sz w:val="24"/>
                <w:szCs w:val="24"/>
              </w:rPr>
            </w:pPr>
            <w:r w:rsidRPr="00076524">
              <w:rPr>
                <w:sz w:val="24"/>
                <w:szCs w:val="24"/>
              </w:rPr>
              <w:t>(0.03)</w:t>
            </w:r>
          </w:p>
        </w:tc>
        <w:tc>
          <w:tcPr>
            <w:tcW w:w="1836" w:type="dxa"/>
            <w:noWrap/>
            <w:vAlign w:val="center"/>
            <w:hideMark/>
          </w:tcPr>
          <w:p w14:paraId="582732EF" w14:textId="77777777" w:rsidR="007551CD" w:rsidRPr="00F77500" w:rsidRDefault="007551CD" w:rsidP="009268E2">
            <w:pPr>
              <w:jc w:val="center"/>
              <w:rPr>
                <w:sz w:val="24"/>
                <w:szCs w:val="24"/>
              </w:rPr>
            </w:pPr>
            <w:r w:rsidRPr="00F77500">
              <w:rPr>
                <w:sz w:val="24"/>
                <w:szCs w:val="24"/>
              </w:rPr>
              <w:t>(0.02)</w:t>
            </w:r>
          </w:p>
        </w:tc>
      </w:tr>
      <w:tr w:rsidR="007551CD" w:rsidRPr="00F77500" w14:paraId="3EDAD542" w14:textId="77777777" w:rsidTr="009268E2">
        <w:trPr>
          <w:trHeight w:val="278"/>
          <w:jc w:val="center"/>
        </w:trPr>
        <w:tc>
          <w:tcPr>
            <w:tcW w:w="1899" w:type="dxa"/>
            <w:noWrap/>
            <w:vAlign w:val="center"/>
            <w:hideMark/>
          </w:tcPr>
          <w:p w14:paraId="2B38DE7D" w14:textId="77777777" w:rsidR="007551CD" w:rsidRPr="00F77500" w:rsidRDefault="007551CD" w:rsidP="009268E2">
            <w:pPr>
              <w:rPr>
                <w:sz w:val="24"/>
                <w:szCs w:val="24"/>
              </w:rPr>
            </w:pPr>
            <w:r w:rsidRPr="00F77500">
              <w:rPr>
                <w:sz w:val="24"/>
                <w:szCs w:val="24"/>
              </w:rPr>
              <w:t>geographic distance</w:t>
            </w:r>
          </w:p>
        </w:tc>
        <w:tc>
          <w:tcPr>
            <w:tcW w:w="1835" w:type="dxa"/>
            <w:noWrap/>
            <w:vAlign w:val="center"/>
            <w:hideMark/>
          </w:tcPr>
          <w:p w14:paraId="3FBC381A" w14:textId="77777777" w:rsidR="007551CD" w:rsidRPr="00F77500" w:rsidRDefault="007551CD" w:rsidP="009268E2">
            <w:pPr>
              <w:jc w:val="center"/>
              <w:rPr>
                <w:sz w:val="24"/>
                <w:szCs w:val="24"/>
              </w:rPr>
            </w:pPr>
            <w:r w:rsidRPr="00F77500">
              <w:rPr>
                <w:sz w:val="24"/>
                <w:szCs w:val="24"/>
              </w:rPr>
              <w:t>0.00</w:t>
            </w:r>
          </w:p>
        </w:tc>
        <w:tc>
          <w:tcPr>
            <w:tcW w:w="1836" w:type="dxa"/>
            <w:noWrap/>
            <w:vAlign w:val="center"/>
            <w:hideMark/>
          </w:tcPr>
          <w:p w14:paraId="32C11D5B" w14:textId="77777777" w:rsidR="007551CD" w:rsidRPr="00076524" w:rsidRDefault="007551CD" w:rsidP="009268E2">
            <w:pPr>
              <w:jc w:val="center"/>
              <w:rPr>
                <w:sz w:val="24"/>
                <w:szCs w:val="24"/>
              </w:rPr>
            </w:pPr>
            <w:r w:rsidRPr="00076524">
              <w:rPr>
                <w:sz w:val="24"/>
                <w:szCs w:val="24"/>
              </w:rPr>
              <w:t>-0.00</w:t>
            </w:r>
          </w:p>
        </w:tc>
        <w:tc>
          <w:tcPr>
            <w:tcW w:w="1835" w:type="dxa"/>
            <w:noWrap/>
            <w:vAlign w:val="center"/>
            <w:hideMark/>
          </w:tcPr>
          <w:p w14:paraId="358FF2B8" w14:textId="77777777" w:rsidR="007551CD" w:rsidRPr="00F77500" w:rsidRDefault="007551CD" w:rsidP="009268E2">
            <w:pPr>
              <w:jc w:val="center"/>
              <w:rPr>
                <w:sz w:val="24"/>
                <w:szCs w:val="24"/>
              </w:rPr>
            </w:pPr>
            <w:r w:rsidRPr="00F77500">
              <w:rPr>
                <w:sz w:val="24"/>
                <w:szCs w:val="24"/>
              </w:rPr>
              <w:t>-0.00***</w:t>
            </w:r>
          </w:p>
        </w:tc>
        <w:tc>
          <w:tcPr>
            <w:tcW w:w="1836" w:type="dxa"/>
            <w:noWrap/>
            <w:vAlign w:val="center"/>
            <w:hideMark/>
          </w:tcPr>
          <w:p w14:paraId="6E5F3B55" w14:textId="77777777" w:rsidR="007551CD" w:rsidRPr="00076524" w:rsidRDefault="007551CD" w:rsidP="009268E2">
            <w:pPr>
              <w:jc w:val="center"/>
              <w:rPr>
                <w:sz w:val="24"/>
                <w:szCs w:val="24"/>
              </w:rPr>
            </w:pPr>
            <w:r w:rsidRPr="00076524">
              <w:rPr>
                <w:sz w:val="24"/>
                <w:szCs w:val="24"/>
              </w:rPr>
              <w:t>0.00</w:t>
            </w:r>
          </w:p>
        </w:tc>
        <w:tc>
          <w:tcPr>
            <w:tcW w:w="1836" w:type="dxa"/>
            <w:noWrap/>
            <w:vAlign w:val="center"/>
            <w:hideMark/>
          </w:tcPr>
          <w:p w14:paraId="56741873" w14:textId="77777777" w:rsidR="007551CD" w:rsidRPr="00F77500" w:rsidRDefault="007551CD" w:rsidP="009268E2">
            <w:pPr>
              <w:jc w:val="center"/>
              <w:rPr>
                <w:sz w:val="24"/>
                <w:szCs w:val="24"/>
              </w:rPr>
            </w:pPr>
            <w:r w:rsidRPr="00F77500">
              <w:rPr>
                <w:sz w:val="24"/>
                <w:szCs w:val="24"/>
              </w:rPr>
              <w:t>0.00</w:t>
            </w:r>
          </w:p>
        </w:tc>
      </w:tr>
      <w:tr w:rsidR="007551CD" w:rsidRPr="00F77500" w14:paraId="13396AC4" w14:textId="77777777" w:rsidTr="009268E2">
        <w:trPr>
          <w:trHeight w:val="278"/>
          <w:jc w:val="center"/>
        </w:trPr>
        <w:tc>
          <w:tcPr>
            <w:tcW w:w="1899" w:type="dxa"/>
            <w:noWrap/>
            <w:vAlign w:val="center"/>
            <w:hideMark/>
          </w:tcPr>
          <w:p w14:paraId="6C342AE0" w14:textId="77777777" w:rsidR="007551CD" w:rsidRPr="00F77500" w:rsidRDefault="007551CD" w:rsidP="009268E2">
            <w:pPr>
              <w:rPr>
                <w:sz w:val="24"/>
                <w:szCs w:val="24"/>
              </w:rPr>
            </w:pPr>
          </w:p>
        </w:tc>
        <w:tc>
          <w:tcPr>
            <w:tcW w:w="1835" w:type="dxa"/>
            <w:noWrap/>
            <w:vAlign w:val="center"/>
            <w:hideMark/>
          </w:tcPr>
          <w:p w14:paraId="285DD4C7" w14:textId="77777777" w:rsidR="007551CD" w:rsidRPr="00F77500" w:rsidRDefault="007551CD" w:rsidP="009268E2">
            <w:pPr>
              <w:jc w:val="center"/>
              <w:rPr>
                <w:sz w:val="24"/>
                <w:szCs w:val="24"/>
              </w:rPr>
            </w:pPr>
            <w:r w:rsidRPr="00F77500">
              <w:rPr>
                <w:sz w:val="24"/>
                <w:szCs w:val="24"/>
              </w:rPr>
              <w:t>(0.00)</w:t>
            </w:r>
          </w:p>
        </w:tc>
        <w:tc>
          <w:tcPr>
            <w:tcW w:w="1836" w:type="dxa"/>
            <w:noWrap/>
            <w:vAlign w:val="center"/>
            <w:hideMark/>
          </w:tcPr>
          <w:p w14:paraId="32B8A472" w14:textId="77777777" w:rsidR="007551CD" w:rsidRPr="00076524" w:rsidRDefault="007551CD" w:rsidP="009268E2">
            <w:pPr>
              <w:jc w:val="center"/>
              <w:rPr>
                <w:sz w:val="24"/>
                <w:szCs w:val="24"/>
              </w:rPr>
            </w:pPr>
            <w:r w:rsidRPr="00076524">
              <w:rPr>
                <w:sz w:val="24"/>
                <w:szCs w:val="24"/>
              </w:rPr>
              <w:t>(0.00)</w:t>
            </w:r>
          </w:p>
        </w:tc>
        <w:tc>
          <w:tcPr>
            <w:tcW w:w="1835" w:type="dxa"/>
            <w:noWrap/>
            <w:vAlign w:val="center"/>
            <w:hideMark/>
          </w:tcPr>
          <w:p w14:paraId="70896E32" w14:textId="77777777" w:rsidR="007551CD" w:rsidRPr="00F77500" w:rsidRDefault="007551CD" w:rsidP="009268E2">
            <w:pPr>
              <w:jc w:val="center"/>
              <w:rPr>
                <w:sz w:val="24"/>
                <w:szCs w:val="24"/>
              </w:rPr>
            </w:pPr>
            <w:r w:rsidRPr="00F77500">
              <w:rPr>
                <w:sz w:val="24"/>
                <w:szCs w:val="24"/>
              </w:rPr>
              <w:t>(0.00)</w:t>
            </w:r>
          </w:p>
        </w:tc>
        <w:tc>
          <w:tcPr>
            <w:tcW w:w="1836" w:type="dxa"/>
            <w:noWrap/>
            <w:vAlign w:val="center"/>
            <w:hideMark/>
          </w:tcPr>
          <w:p w14:paraId="63556AA0" w14:textId="77777777" w:rsidR="007551CD" w:rsidRPr="00076524" w:rsidRDefault="007551CD" w:rsidP="009268E2">
            <w:pPr>
              <w:jc w:val="center"/>
              <w:rPr>
                <w:sz w:val="24"/>
                <w:szCs w:val="24"/>
              </w:rPr>
            </w:pPr>
            <w:r w:rsidRPr="00076524">
              <w:rPr>
                <w:sz w:val="24"/>
                <w:szCs w:val="24"/>
              </w:rPr>
              <w:t>(0.00)</w:t>
            </w:r>
          </w:p>
        </w:tc>
        <w:tc>
          <w:tcPr>
            <w:tcW w:w="1836" w:type="dxa"/>
            <w:noWrap/>
            <w:vAlign w:val="center"/>
            <w:hideMark/>
          </w:tcPr>
          <w:p w14:paraId="5EE85CB5" w14:textId="77777777" w:rsidR="007551CD" w:rsidRPr="00F77500" w:rsidRDefault="007551CD" w:rsidP="009268E2">
            <w:pPr>
              <w:jc w:val="center"/>
              <w:rPr>
                <w:sz w:val="24"/>
                <w:szCs w:val="24"/>
              </w:rPr>
            </w:pPr>
            <w:r w:rsidRPr="00F77500">
              <w:rPr>
                <w:sz w:val="24"/>
                <w:szCs w:val="24"/>
              </w:rPr>
              <w:t>(0.00)</w:t>
            </w:r>
          </w:p>
        </w:tc>
      </w:tr>
      <w:tr w:rsidR="007551CD" w:rsidRPr="00F77500" w14:paraId="033BE685" w14:textId="77777777" w:rsidTr="009268E2">
        <w:trPr>
          <w:trHeight w:val="278"/>
          <w:jc w:val="center"/>
        </w:trPr>
        <w:tc>
          <w:tcPr>
            <w:tcW w:w="1899" w:type="dxa"/>
            <w:noWrap/>
            <w:vAlign w:val="center"/>
            <w:hideMark/>
          </w:tcPr>
          <w:p w14:paraId="1CC1A0F8" w14:textId="77777777" w:rsidR="007551CD" w:rsidRPr="00F77500" w:rsidRDefault="007551CD" w:rsidP="009268E2">
            <w:pPr>
              <w:rPr>
                <w:sz w:val="24"/>
                <w:szCs w:val="24"/>
              </w:rPr>
            </w:pPr>
            <w:r w:rsidRPr="00F77500">
              <w:rPr>
                <w:sz w:val="24"/>
                <w:szCs w:val="24"/>
              </w:rPr>
              <w:t>dialect distance</w:t>
            </w:r>
          </w:p>
        </w:tc>
        <w:tc>
          <w:tcPr>
            <w:tcW w:w="1835" w:type="dxa"/>
            <w:noWrap/>
            <w:vAlign w:val="center"/>
            <w:hideMark/>
          </w:tcPr>
          <w:p w14:paraId="4B4913AC" w14:textId="77777777" w:rsidR="007551CD" w:rsidRPr="00F77500" w:rsidRDefault="007551CD" w:rsidP="009268E2">
            <w:pPr>
              <w:jc w:val="center"/>
              <w:rPr>
                <w:sz w:val="24"/>
                <w:szCs w:val="24"/>
              </w:rPr>
            </w:pPr>
            <w:r w:rsidRPr="00F77500">
              <w:rPr>
                <w:sz w:val="24"/>
                <w:szCs w:val="24"/>
              </w:rPr>
              <w:t>0.00</w:t>
            </w:r>
          </w:p>
        </w:tc>
        <w:tc>
          <w:tcPr>
            <w:tcW w:w="1836" w:type="dxa"/>
            <w:noWrap/>
            <w:vAlign w:val="center"/>
            <w:hideMark/>
          </w:tcPr>
          <w:p w14:paraId="4D84958F" w14:textId="77777777" w:rsidR="007551CD" w:rsidRPr="00076524" w:rsidRDefault="007551CD" w:rsidP="009268E2">
            <w:pPr>
              <w:jc w:val="center"/>
              <w:rPr>
                <w:sz w:val="24"/>
                <w:szCs w:val="24"/>
              </w:rPr>
            </w:pPr>
            <w:r w:rsidRPr="00076524">
              <w:rPr>
                <w:sz w:val="24"/>
                <w:szCs w:val="24"/>
              </w:rPr>
              <w:t>-0.01</w:t>
            </w:r>
          </w:p>
        </w:tc>
        <w:tc>
          <w:tcPr>
            <w:tcW w:w="1835" w:type="dxa"/>
            <w:noWrap/>
            <w:vAlign w:val="center"/>
            <w:hideMark/>
          </w:tcPr>
          <w:p w14:paraId="726A7440" w14:textId="77777777" w:rsidR="007551CD" w:rsidRPr="00F77500" w:rsidRDefault="007551CD" w:rsidP="009268E2">
            <w:pPr>
              <w:jc w:val="center"/>
              <w:rPr>
                <w:sz w:val="24"/>
                <w:szCs w:val="24"/>
              </w:rPr>
            </w:pPr>
            <w:r w:rsidRPr="00F77500">
              <w:rPr>
                <w:sz w:val="24"/>
                <w:szCs w:val="24"/>
              </w:rPr>
              <w:t>-0.02</w:t>
            </w:r>
          </w:p>
        </w:tc>
        <w:tc>
          <w:tcPr>
            <w:tcW w:w="1836" w:type="dxa"/>
            <w:noWrap/>
            <w:vAlign w:val="center"/>
            <w:hideMark/>
          </w:tcPr>
          <w:p w14:paraId="78FAAB44" w14:textId="77777777" w:rsidR="007551CD" w:rsidRPr="00076524" w:rsidRDefault="007551CD" w:rsidP="009268E2">
            <w:pPr>
              <w:jc w:val="center"/>
              <w:rPr>
                <w:sz w:val="24"/>
                <w:szCs w:val="24"/>
              </w:rPr>
            </w:pPr>
            <w:r w:rsidRPr="00076524">
              <w:rPr>
                <w:sz w:val="24"/>
                <w:szCs w:val="24"/>
              </w:rPr>
              <w:t>0.02</w:t>
            </w:r>
          </w:p>
        </w:tc>
        <w:tc>
          <w:tcPr>
            <w:tcW w:w="1836" w:type="dxa"/>
            <w:noWrap/>
            <w:vAlign w:val="center"/>
            <w:hideMark/>
          </w:tcPr>
          <w:p w14:paraId="43893ED2" w14:textId="77777777" w:rsidR="007551CD" w:rsidRPr="00F77500" w:rsidRDefault="007551CD" w:rsidP="009268E2">
            <w:pPr>
              <w:jc w:val="center"/>
              <w:rPr>
                <w:sz w:val="24"/>
                <w:szCs w:val="24"/>
              </w:rPr>
            </w:pPr>
            <w:r w:rsidRPr="00F77500">
              <w:rPr>
                <w:sz w:val="24"/>
                <w:szCs w:val="24"/>
              </w:rPr>
              <w:t>0.18***</w:t>
            </w:r>
          </w:p>
        </w:tc>
      </w:tr>
      <w:tr w:rsidR="007551CD" w:rsidRPr="00F77500" w14:paraId="2DAF1A22" w14:textId="77777777" w:rsidTr="009268E2">
        <w:trPr>
          <w:trHeight w:val="278"/>
          <w:jc w:val="center"/>
        </w:trPr>
        <w:tc>
          <w:tcPr>
            <w:tcW w:w="1899" w:type="dxa"/>
            <w:noWrap/>
            <w:vAlign w:val="center"/>
            <w:hideMark/>
          </w:tcPr>
          <w:p w14:paraId="2C0722D5" w14:textId="77777777" w:rsidR="007551CD" w:rsidRPr="00F77500" w:rsidRDefault="007551CD" w:rsidP="009268E2">
            <w:pPr>
              <w:rPr>
                <w:sz w:val="24"/>
                <w:szCs w:val="24"/>
              </w:rPr>
            </w:pPr>
          </w:p>
        </w:tc>
        <w:tc>
          <w:tcPr>
            <w:tcW w:w="1835" w:type="dxa"/>
            <w:noWrap/>
            <w:vAlign w:val="center"/>
            <w:hideMark/>
          </w:tcPr>
          <w:p w14:paraId="28D006CC" w14:textId="77777777" w:rsidR="007551CD" w:rsidRPr="00F77500" w:rsidRDefault="007551CD" w:rsidP="009268E2">
            <w:pPr>
              <w:jc w:val="center"/>
              <w:rPr>
                <w:sz w:val="24"/>
                <w:szCs w:val="24"/>
              </w:rPr>
            </w:pPr>
            <w:r w:rsidRPr="00F77500">
              <w:rPr>
                <w:sz w:val="24"/>
                <w:szCs w:val="24"/>
              </w:rPr>
              <w:t>(0.02)</w:t>
            </w:r>
          </w:p>
        </w:tc>
        <w:tc>
          <w:tcPr>
            <w:tcW w:w="1836" w:type="dxa"/>
            <w:noWrap/>
            <w:vAlign w:val="center"/>
            <w:hideMark/>
          </w:tcPr>
          <w:p w14:paraId="4FA17A2E" w14:textId="77777777" w:rsidR="007551CD" w:rsidRPr="00076524" w:rsidRDefault="007551CD" w:rsidP="009268E2">
            <w:pPr>
              <w:jc w:val="center"/>
              <w:rPr>
                <w:sz w:val="24"/>
                <w:szCs w:val="24"/>
              </w:rPr>
            </w:pPr>
            <w:r w:rsidRPr="00076524">
              <w:rPr>
                <w:sz w:val="24"/>
                <w:szCs w:val="24"/>
              </w:rPr>
              <w:t>(0.01)</w:t>
            </w:r>
          </w:p>
        </w:tc>
        <w:tc>
          <w:tcPr>
            <w:tcW w:w="1835" w:type="dxa"/>
            <w:noWrap/>
            <w:vAlign w:val="center"/>
            <w:hideMark/>
          </w:tcPr>
          <w:p w14:paraId="00D907CA" w14:textId="77777777" w:rsidR="007551CD" w:rsidRPr="00F77500" w:rsidRDefault="007551CD" w:rsidP="009268E2">
            <w:pPr>
              <w:jc w:val="center"/>
              <w:rPr>
                <w:sz w:val="24"/>
                <w:szCs w:val="24"/>
              </w:rPr>
            </w:pPr>
            <w:r w:rsidRPr="00F77500">
              <w:rPr>
                <w:sz w:val="24"/>
                <w:szCs w:val="24"/>
              </w:rPr>
              <w:t>(0.02)</w:t>
            </w:r>
          </w:p>
        </w:tc>
        <w:tc>
          <w:tcPr>
            <w:tcW w:w="1836" w:type="dxa"/>
            <w:noWrap/>
            <w:vAlign w:val="center"/>
            <w:hideMark/>
          </w:tcPr>
          <w:p w14:paraId="210C7207" w14:textId="77777777" w:rsidR="007551CD" w:rsidRPr="00076524" w:rsidRDefault="007551CD" w:rsidP="009268E2">
            <w:pPr>
              <w:jc w:val="center"/>
              <w:rPr>
                <w:sz w:val="24"/>
                <w:szCs w:val="24"/>
              </w:rPr>
            </w:pPr>
            <w:r w:rsidRPr="00076524">
              <w:rPr>
                <w:sz w:val="24"/>
                <w:szCs w:val="24"/>
              </w:rPr>
              <w:t>(0.04)</w:t>
            </w:r>
          </w:p>
        </w:tc>
        <w:tc>
          <w:tcPr>
            <w:tcW w:w="1836" w:type="dxa"/>
            <w:noWrap/>
            <w:vAlign w:val="center"/>
            <w:hideMark/>
          </w:tcPr>
          <w:p w14:paraId="757F3F5F" w14:textId="77777777" w:rsidR="007551CD" w:rsidRPr="00F77500" w:rsidRDefault="007551CD" w:rsidP="009268E2">
            <w:pPr>
              <w:jc w:val="center"/>
              <w:rPr>
                <w:sz w:val="24"/>
                <w:szCs w:val="24"/>
              </w:rPr>
            </w:pPr>
            <w:r w:rsidRPr="00F77500">
              <w:rPr>
                <w:sz w:val="24"/>
                <w:szCs w:val="24"/>
              </w:rPr>
              <w:t>(0.03)</w:t>
            </w:r>
          </w:p>
        </w:tc>
      </w:tr>
      <w:tr w:rsidR="007551CD" w:rsidRPr="00F77500" w14:paraId="6F268DE0" w14:textId="77777777" w:rsidTr="009268E2">
        <w:trPr>
          <w:trHeight w:val="278"/>
          <w:jc w:val="center"/>
        </w:trPr>
        <w:tc>
          <w:tcPr>
            <w:tcW w:w="1899" w:type="dxa"/>
            <w:noWrap/>
            <w:vAlign w:val="center"/>
            <w:hideMark/>
          </w:tcPr>
          <w:p w14:paraId="318A5AE7" w14:textId="77777777" w:rsidR="007551CD" w:rsidRPr="00F77500" w:rsidRDefault="007551CD" w:rsidP="009268E2">
            <w:pPr>
              <w:rPr>
                <w:sz w:val="24"/>
                <w:szCs w:val="24"/>
              </w:rPr>
            </w:pPr>
            <w:r w:rsidRPr="00F77500">
              <w:rPr>
                <w:sz w:val="24"/>
                <w:szCs w:val="24"/>
              </w:rPr>
              <w:t>Hu Line</w:t>
            </w:r>
          </w:p>
        </w:tc>
        <w:tc>
          <w:tcPr>
            <w:tcW w:w="1835" w:type="dxa"/>
            <w:noWrap/>
            <w:vAlign w:val="center"/>
            <w:hideMark/>
          </w:tcPr>
          <w:p w14:paraId="23CE0D83" w14:textId="77777777" w:rsidR="007551CD" w:rsidRPr="00F77500" w:rsidRDefault="007551CD" w:rsidP="009268E2">
            <w:pPr>
              <w:jc w:val="center"/>
              <w:rPr>
                <w:sz w:val="24"/>
                <w:szCs w:val="24"/>
              </w:rPr>
            </w:pPr>
            <w:r w:rsidRPr="00F77500">
              <w:rPr>
                <w:sz w:val="24"/>
                <w:szCs w:val="24"/>
              </w:rPr>
              <w:t>-0.01**</w:t>
            </w:r>
          </w:p>
        </w:tc>
        <w:tc>
          <w:tcPr>
            <w:tcW w:w="1836" w:type="dxa"/>
            <w:noWrap/>
            <w:vAlign w:val="center"/>
            <w:hideMark/>
          </w:tcPr>
          <w:p w14:paraId="32E919E8" w14:textId="77777777" w:rsidR="007551CD" w:rsidRPr="00076524" w:rsidRDefault="007551CD" w:rsidP="009268E2">
            <w:pPr>
              <w:jc w:val="center"/>
              <w:rPr>
                <w:sz w:val="24"/>
                <w:szCs w:val="24"/>
              </w:rPr>
            </w:pPr>
            <w:r w:rsidRPr="00076524">
              <w:rPr>
                <w:sz w:val="24"/>
                <w:szCs w:val="24"/>
              </w:rPr>
              <w:t>0.01</w:t>
            </w:r>
          </w:p>
        </w:tc>
        <w:tc>
          <w:tcPr>
            <w:tcW w:w="1835" w:type="dxa"/>
            <w:noWrap/>
            <w:vAlign w:val="center"/>
            <w:hideMark/>
          </w:tcPr>
          <w:p w14:paraId="33939F6A" w14:textId="77777777" w:rsidR="007551CD" w:rsidRPr="00F77500" w:rsidRDefault="007551CD" w:rsidP="009268E2">
            <w:pPr>
              <w:jc w:val="center"/>
              <w:rPr>
                <w:sz w:val="24"/>
                <w:szCs w:val="24"/>
              </w:rPr>
            </w:pPr>
            <w:r w:rsidRPr="00F77500">
              <w:rPr>
                <w:sz w:val="24"/>
                <w:szCs w:val="24"/>
              </w:rPr>
              <w:t>0.02***</w:t>
            </w:r>
          </w:p>
        </w:tc>
        <w:tc>
          <w:tcPr>
            <w:tcW w:w="1836" w:type="dxa"/>
            <w:noWrap/>
            <w:vAlign w:val="center"/>
            <w:hideMark/>
          </w:tcPr>
          <w:p w14:paraId="41577FF2" w14:textId="77777777" w:rsidR="007551CD" w:rsidRPr="00076524" w:rsidRDefault="007551CD" w:rsidP="009268E2">
            <w:pPr>
              <w:jc w:val="center"/>
              <w:rPr>
                <w:sz w:val="24"/>
                <w:szCs w:val="24"/>
              </w:rPr>
            </w:pPr>
            <w:r w:rsidRPr="00076524">
              <w:rPr>
                <w:sz w:val="24"/>
                <w:szCs w:val="24"/>
              </w:rPr>
              <w:t>0.02</w:t>
            </w:r>
          </w:p>
        </w:tc>
        <w:tc>
          <w:tcPr>
            <w:tcW w:w="1836" w:type="dxa"/>
            <w:noWrap/>
            <w:vAlign w:val="center"/>
            <w:hideMark/>
          </w:tcPr>
          <w:p w14:paraId="54D449F8" w14:textId="77777777" w:rsidR="007551CD" w:rsidRPr="00F77500" w:rsidRDefault="007551CD" w:rsidP="009268E2">
            <w:pPr>
              <w:jc w:val="center"/>
              <w:rPr>
                <w:sz w:val="24"/>
                <w:szCs w:val="24"/>
              </w:rPr>
            </w:pPr>
            <w:r w:rsidRPr="00F77500">
              <w:rPr>
                <w:sz w:val="24"/>
                <w:szCs w:val="24"/>
              </w:rPr>
              <w:t>0.05***</w:t>
            </w:r>
          </w:p>
        </w:tc>
      </w:tr>
      <w:tr w:rsidR="007551CD" w:rsidRPr="00F77500" w14:paraId="74E5BF02" w14:textId="77777777" w:rsidTr="009268E2">
        <w:trPr>
          <w:trHeight w:val="278"/>
          <w:jc w:val="center"/>
        </w:trPr>
        <w:tc>
          <w:tcPr>
            <w:tcW w:w="1899" w:type="dxa"/>
            <w:noWrap/>
            <w:vAlign w:val="center"/>
            <w:hideMark/>
          </w:tcPr>
          <w:p w14:paraId="351DC1F6" w14:textId="77777777" w:rsidR="007551CD" w:rsidRPr="00F77500" w:rsidRDefault="007551CD" w:rsidP="009268E2">
            <w:pPr>
              <w:rPr>
                <w:sz w:val="24"/>
                <w:szCs w:val="24"/>
              </w:rPr>
            </w:pPr>
          </w:p>
        </w:tc>
        <w:tc>
          <w:tcPr>
            <w:tcW w:w="1835" w:type="dxa"/>
            <w:noWrap/>
            <w:vAlign w:val="center"/>
            <w:hideMark/>
          </w:tcPr>
          <w:p w14:paraId="51A6D04F" w14:textId="77777777" w:rsidR="007551CD" w:rsidRPr="00F77500" w:rsidRDefault="007551CD" w:rsidP="009268E2">
            <w:pPr>
              <w:jc w:val="center"/>
              <w:rPr>
                <w:sz w:val="24"/>
                <w:szCs w:val="24"/>
              </w:rPr>
            </w:pPr>
            <w:r w:rsidRPr="00F77500">
              <w:rPr>
                <w:sz w:val="24"/>
                <w:szCs w:val="24"/>
              </w:rPr>
              <w:t>(0.01)</w:t>
            </w:r>
          </w:p>
        </w:tc>
        <w:tc>
          <w:tcPr>
            <w:tcW w:w="1836" w:type="dxa"/>
            <w:noWrap/>
            <w:vAlign w:val="center"/>
            <w:hideMark/>
          </w:tcPr>
          <w:p w14:paraId="07924DA8" w14:textId="77777777" w:rsidR="007551CD" w:rsidRPr="00076524" w:rsidRDefault="007551CD" w:rsidP="009268E2">
            <w:pPr>
              <w:jc w:val="center"/>
              <w:rPr>
                <w:sz w:val="24"/>
                <w:szCs w:val="24"/>
              </w:rPr>
            </w:pPr>
            <w:r w:rsidRPr="00076524">
              <w:rPr>
                <w:sz w:val="24"/>
                <w:szCs w:val="24"/>
              </w:rPr>
              <w:t>(0.01)</w:t>
            </w:r>
          </w:p>
        </w:tc>
        <w:tc>
          <w:tcPr>
            <w:tcW w:w="1835" w:type="dxa"/>
            <w:noWrap/>
            <w:vAlign w:val="center"/>
            <w:hideMark/>
          </w:tcPr>
          <w:p w14:paraId="12B9C92D" w14:textId="77777777" w:rsidR="007551CD" w:rsidRPr="00F77500" w:rsidRDefault="007551CD" w:rsidP="009268E2">
            <w:pPr>
              <w:jc w:val="center"/>
              <w:rPr>
                <w:sz w:val="24"/>
                <w:szCs w:val="24"/>
              </w:rPr>
            </w:pPr>
            <w:r w:rsidRPr="00F77500">
              <w:rPr>
                <w:sz w:val="24"/>
                <w:szCs w:val="24"/>
              </w:rPr>
              <w:t>(0.01)</w:t>
            </w:r>
          </w:p>
        </w:tc>
        <w:tc>
          <w:tcPr>
            <w:tcW w:w="1836" w:type="dxa"/>
            <w:noWrap/>
            <w:vAlign w:val="center"/>
            <w:hideMark/>
          </w:tcPr>
          <w:p w14:paraId="7C677E17" w14:textId="77777777" w:rsidR="007551CD" w:rsidRPr="00076524" w:rsidRDefault="007551CD" w:rsidP="009268E2">
            <w:pPr>
              <w:jc w:val="center"/>
              <w:rPr>
                <w:sz w:val="24"/>
                <w:szCs w:val="24"/>
              </w:rPr>
            </w:pPr>
            <w:r w:rsidRPr="00076524">
              <w:rPr>
                <w:sz w:val="24"/>
                <w:szCs w:val="24"/>
              </w:rPr>
              <w:t>(0.01)</w:t>
            </w:r>
          </w:p>
        </w:tc>
        <w:tc>
          <w:tcPr>
            <w:tcW w:w="1836" w:type="dxa"/>
            <w:noWrap/>
            <w:vAlign w:val="center"/>
            <w:hideMark/>
          </w:tcPr>
          <w:p w14:paraId="295D21C8" w14:textId="77777777" w:rsidR="007551CD" w:rsidRPr="00F77500" w:rsidRDefault="007551CD" w:rsidP="009268E2">
            <w:pPr>
              <w:jc w:val="center"/>
              <w:rPr>
                <w:sz w:val="24"/>
                <w:szCs w:val="24"/>
              </w:rPr>
            </w:pPr>
            <w:r w:rsidRPr="00F77500">
              <w:rPr>
                <w:sz w:val="24"/>
                <w:szCs w:val="24"/>
              </w:rPr>
              <w:t>(0.01)</w:t>
            </w:r>
          </w:p>
        </w:tc>
      </w:tr>
      <w:tr w:rsidR="007551CD" w:rsidRPr="00F77500" w14:paraId="01A64EA2" w14:textId="77777777" w:rsidTr="009268E2">
        <w:trPr>
          <w:trHeight w:val="278"/>
          <w:jc w:val="center"/>
        </w:trPr>
        <w:tc>
          <w:tcPr>
            <w:tcW w:w="1899" w:type="dxa"/>
            <w:noWrap/>
            <w:vAlign w:val="center"/>
            <w:hideMark/>
          </w:tcPr>
          <w:p w14:paraId="2CDDA943" w14:textId="77777777" w:rsidR="007551CD" w:rsidRPr="00F77500" w:rsidRDefault="007551CD" w:rsidP="009268E2">
            <w:pPr>
              <w:rPr>
                <w:sz w:val="24"/>
                <w:szCs w:val="24"/>
              </w:rPr>
            </w:pPr>
            <w:r w:rsidRPr="00F77500">
              <w:rPr>
                <w:sz w:val="24"/>
                <w:szCs w:val="24"/>
              </w:rPr>
              <w:t>climate</w:t>
            </w:r>
          </w:p>
        </w:tc>
        <w:tc>
          <w:tcPr>
            <w:tcW w:w="1835" w:type="dxa"/>
            <w:noWrap/>
            <w:vAlign w:val="center"/>
            <w:hideMark/>
          </w:tcPr>
          <w:p w14:paraId="4EB33ACB" w14:textId="77777777" w:rsidR="007551CD" w:rsidRPr="00F77500" w:rsidRDefault="007551CD" w:rsidP="009268E2">
            <w:pPr>
              <w:jc w:val="center"/>
              <w:rPr>
                <w:sz w:val="24"/>
                <w:szCs w:val="24"/>
              </w:rPr>
            </w:pPr>
            <w:r w:rsidRPr="00F77500">
              <w:rPr>
                <w:sz w:val="24"/>
                <w:szCs w:val="24"/>
              </w:rPr>
              <w:t>-0.00</w:t>
            </w:r>
          </w:p>
        </w:tc>
        <w:tc>
          <w:tcPr>
            <w:tcW w:w="1836" w:type="dxa"/>
            <w:noWrap/>
            <w:vAlign w:val="center"/>
            <w:hideMark/>
          </w:tcPr>
          <w:p w14:paraId="4CE35436" w14:textId="77777777" w:rsidR="007551CD" w:rsidRPr="00076524" w:rsidRDefault="007551CD" w:rsidP="009268E2">
            <w:pPr>
              <w:jc w:val="center"/>
              <w:rPr>
                <w:sz w:val="24"/>
                <w:szCs w:val="24"/>
              </w:rPr>
            </w:pPr>
            <w:r w:rsidRPr="00076524">
              <w:rPr>
                <w:sz w:val="24"/>
                <w:szCs w:val="24"/>
              </w:rPr>
              <w:t>-0.01</w:t>
            </w:r>
          </w:p>
        </w:tc>
        <w:tc>
          <w:tcPr>
            <w:tcW w:w="1835" w:type="dxa"/>
            <w:noWrap/>
            <w:vAlign w:val="center"/>
            <w:hideMark/>
          </w:tcPr>
          <w:p w14:paraId="48228CFC" w14:textId="77777777" w:rsidR="007551CD" w:rsidRPr="00F77500" w:rsidRDefault="007551CD" w:rsidP="009268E2">
            <w:pPr>
              <w:jc w:val="center"/>
              <w:rPr>
                <w:sz w:val="24"/>
                <w:szCs w:val="24"/>
              </w:rPr>
            </w:pPr>
            <w:r w:rsidRPr="00F77500">
              <w:rPr>
                <w:sz w:val="24"/>
                <w:szCs w:val="24"/>
              </w:rPr>
              <w:t>-0.00</w:t>
            </w:r>
          </w:p>
        </w:tc>
        <w:tc>
          <w:tcPr>
            <w:tcW w:w="1836" w:type="dxa"/>
            <w:noWrap/>
            <w:vAlign w:val="center"/>
            <w:hideMark/>
          </w:tcPr>
          <w:p w14:paraId="70877291" w14:textId="77777777" w:rsidR="007551CD" w:rsidRPr="00076524" w:rsidRDefault="007551CD" w:rsidP="009268E2">
            <w:pPr>
              <w:jc w:val="center"/>
              <w:rPr>
                <w:sz w:val="24"/>
                <w:szCs w:val="24"/>
              </w:rPr>
            </w:pPr>
            <w:r w:rsidRPr="00076524">
              <w:rPr>
                <w:sz w:val="24"/>
                <w:szCs w:val="24"/>
              </w:rPr>
              <w:t>-0.01</w:t>
            </w:r>
          </w:p>
        </w:tc>
        <w:tc>
          <w:tcPr>
            <w:tcW w:w="1836" w:type="dxa"/>
            <w:noWrap/>
            <w:vAlign w:val="center"/>
            <w:hideMark/>
          </w:tcPr>
          <w:p w14:paraId="17430868" w14:textId="77777777" w:rsidR="007551CD" w:rsidRPr="00F77500" w:rsidRDefault="007551CD" w:rsidP="009268E2">
            <w:pPr>
              <w:jc w:val="center"/>
              <w:rPr>
                <w:sz w:val="24"/>
                <w:szCs w:val="24"/>
              </w:rPr>
            </w:pPr>
            <w:r w:rsidRPr="00F77500">
              <w:rPr>
                <w:sz w:val="24"/>
                <w:szCs w:val="24"/>
              </w:rPr>
              <w:t>-0.05***</w:t>
            </w:r>
          </w:p>
        </w:tc>
      </w:tr>
      <w:tr w:rsidR="007551CD" w:rsidRPr="00F77500" w14:paraId="5EE9F714" w14:textId="77777777" w:rsidTr="009268E2">
        <w:trPr>
          <w:trHeight w:val="278"/>
          <w:jc w:val="center"/>
        </w:trPr>
        <w:tc>
          <w:tcPr>
            <w:tcW w:w="1899" w:type="dxa"/>
            <w:noWrap/>
            <w:vAlign w:val="center"/>
            <w:hideMark/>
          </w:tcPr>
          <w:p w14:paraId="64234FF3" w14:textId="77777777" w:rsidR="007551CD" w:rsidRPr="00F77500" w:rsidRDefault="007551CD" w:rsidP="009268E2">
            <w:pPr>
              <w:rPr>
                <w:sz w:val="24"/>
                <w:szCs w:val="24"/>
              </w:rPr>
            </w:pPr>
          </w:p>
        </w:tc>
        <w:tc>
          <w:tcPr>
            <w:tcW w:w="1835" w:type="dxa"/>
            <w:noWrap/>
            <w:vAlign w:val="center"/>
            <w:hideMark/>
          </w:tcPr>
          <w:p w14:paraId="39BF18D6" w14:textId="77777777" w:rsidR="007551CD" w:rsidRPr="00F77500" w:rsidRDefault="007551CD" w:rsidP="009268E2">
            <w:pPr>
              <w:jc w:val="center"/>
              <w:rPr>
                <w:sz w:val="24"/>
                <w:szCs w:val="24"/>
              </w:rPr>
            </w:pPr>
            <w:r w:rsidRPr="00F77500">
              <w:rPr>
                <w:sz w:val="24"/>
                <w:szCs w:val="24"/>
              </w:rPr>
              <w:t>(0.01)</w:t>
            </w:r>
          </w:p>
        </w:tc>
        <w:tc>
          <w:tcPr>
            <w:tcW w:w="1836" w:type="dxa"/>
            <w:noWrap/>
            <w:vAlign w:val="center"/>
            <w:hideMark/>
          </w:tcPr>
          <w:p w14:paraId="73289CD6" w14:textId="77777777" w:rsidR="007551CD" w:rsidRPr="00076524" w:rsidRDefault="007551CD" w:rsidP="009268E2">
            <w:pPr>
              <w:jc w:val="center"/>
              <w:rPr>
                <w:sz w:val="24"/>
                <w:szCs w:val="24"/>
              </w:rPr>
            </w:pPr>
            <w:r w:rsidRPr="00076524">
              <w:rPr>
                <w:sz w:val="24"/>
                <w:szCs w:val="24"/>
              </w:rPr>
              <w:t>(0.01)</w:t>
            </w:r>
          </w:p>
        </w:tc>
        <w:tc>
          <w:tcPr>
            <w:tcW w:w="1835" w:type="dxa"/>
            <w:noWrap/>
            <w:vAlign w:val="center"/>
            <w:hideMark/>
          </w:tcPr>
          <w:p w14:paraId="7815A870" w14:textId="77777777" w:rsidR="007551CD" w:rsidRPr="00F77500" w:rsidRDefault="007551CD" w:rsidP="009268E2">
            <w:pPr>
              <w:jc w:val="center"/>
              <w:rPr>
                <w:sz w:val="24"/>
                <w:szCs w:val="24"/>
              </w:rPr>
            </w:pPr>
            <w:r w:rsidRPr="00F77500">
              <w:rPr>
                <w:sz w:val="24"/>
                <w:szCs w:val="24"/>
              </w:rPr>
              <w:t>(0.01)</w:t>
            </w:r>
          </w:p>
        </w:tc>
        <w:tc>
          <w:tcPr>
            <w:tcW w:w="1836" w:type="dxa"/>
            <w:noWrap/>
            <w:vAlign w:val="center"/>
            <w:hideMark/>
          </w:tcPr>
          <w:p w14:paraId="71EBC3B3" w14:textId="77777777" w:rsidR="007551CD" w:rsidRPr="00076524" w:rsidRDefault="007551CD" w:rsidP="009268E2">
            <w:pPr>
              <w:jc w:val="center"/>
              <w:rPr>
                <w:sz w:val="24"/>
                <w:szCs w:val="24"/>
              </w:rPr>
            </w:pPr>
            <w:r w:rsidRPr="00076524">
              <w:rPr>
                <w:sz w:val="24"/>
                <w:szCs w:val="24"/>
              </w:rPr>
              <w:t>(0.01)</w:t>
            </w:r>
          </w:p>
        </w:tc>
        <w:tc>
          <w:tcPr>
            <w:tcW w:w="1836" w:type="dxa"/>
            <w:noWrap/>
            <w:vAlign w:val="center"/>
            <w:hideMark/>
          </w:tcPr>
          <w:p w14:paraId="7CBFA355" w14:textId="77777777" w:rsidR="007551CD" w:rsidRPr="00F77500" w:rsidRDefault="007551CD" w:rsidP="009268E2">
            <w:pPr>
              <w:jc w:val="center"/>
              <w:rPr>
                <w:sz w:val="24"/>
                <w:szCs w:val="24"/>
              </w:rPr>
            </w:pPr>
            <w:r w:rsidRPr="00F77500">
              <w:rPr>
                <w:sz w:val="24"/>
                <w:szCs w:val="24"/>
              </w:rPr>
              <w:t>(0.01)</w:t>
            </w:r>
          </w:p>
        </w:tc>
      </w:tr>
      <w:tr w:rsidR="007551CD" w:rsidRPr="00F77500" w14:paraId="727B7334" w14:textId="77777777" w:rsidTr="009268E2">
        <w:trPr>
          <w:trHeight w:val="278"/>
          <w:jc w:val="center"/>
        </w:trPr>
        <w:tc>
          <w:tcPr>
            <w:tcW w:w="1899" w:type="dxa"/>
            <w:noWrap/>
            <w:vAlign w:val="center"/>
            <w:hideMark/>
          </w:tcPr>
          <w:p w14:paraId="50B89634" w14:textId="77777777" w:rsidR="007551CD" w:rsidRPr="00F77500" w:rsidRDefault="007551CD" w:rsidP="009268E2">
            <w:pPr>
              <w:rPr>
                <w:sz w:val="24"/>
                <w:szCs w:val="24"/>
              </w:rPr>
            </w:pPr>
            <w:r w:rsidRPr="00F77500">
              <w:rPr>
                <w:sz w:val="24"/>
                <w:szCs w:val="24"/>
              </w:rPr>
              <w:t>Constant</w:t>
            </w:r>
          </w:p>
        </w:tc>
        <w:tc>
          <w:tcPr>
            <w:tcW w:w="1835" w:type="dxa"/>
            <w:noWrap/>
            <w:vAlign w:val="center"/>
            <w:hideMark/>
          </w:tcPr>
          <w:p w14:paraId="54671DDC" w14:textId="77777777" w:rsidR="007551CD" w:rsidRPr="00F77500" w:rsidRDefault="007551CD" w:rsidP="009268E2">
            <w:pPr>
              <w:jc w:val="center"/>
              <w:rPr>
                <w:sz w:val="24"/>
                <w:szCs w:val="24"/>
              </w:rPr>
            </w:pPr>
            <w:r w:rsidRPr="00F77500">
              <w:rPr>
                <w:sz w:val="24"/>
                <w:szCs w:val="24"/>
              </w:rPr>
              <w:t>0.07***</w:t>
            </w:r>
          </w:p>
        </w:tc>
        <w:tc>
          <w:tcPr>
            <w:tcW w:w="1836" w:type="dxa"/>
            <w:noWrap/>
            <w:vAlign w:val="center"/>
            <w:hideMark/>
          </w:tcPr>
          <w:p w14:paraId="12F15A04" w14:textId="77777777" w:rsidR="007551CD" w:rsidRPr="00076524" w:rsidRDefault="007551CD" w:rsidP="009268E2">
            <w:pPr>
              <w:jc w:val="center"/>
              <w:rPr>
                <w:sz w:val="24"/>
                <w:szCs w:val="24"/>
              </w:rPr>
            </w:pPr>
            <w:r w:rsidRPr="00076524">
              <w:rPr>
                <w:sz w:val="24"/>
                <w:szCs w:val="24"/>
              </w:rPr>
              <w:t>0.05***</w:t>
            </w:r>
          </w:p>
        </w:tc>
        <w:tc>
          <w:tcPr>
            <w:tcW w:w="1835" w:type="dxa"/>
            <w:noWrap/>
            <w:vAlign w:val="center"/>
            <w:hideMark/>
          </w:tcPr>
          <w:p w14:paraId="5016FDCE" w14:textId="77777777" w:rsidR="007551CD" w:rsidRPr="00F77500" w:rsidRDefault="007551CD" w:rsidP="009268E2">
            <w:pPr>
              <w:jc w:val="center"/>
              <w:rPr>
                <w:sz w:val="24"/>
                <w:szCs w:val="24"/>
              </w:rPr>
            </w:pPr>
            <w:r w:rsidRPr="00F77500">
              <w:rPr>
                <w:sz w:val="24"/>
                <w:szCs w:val="24"/>
              </w:rPr>
              <w:t>0.10***</w:t>
            </w:r>
          </w:p>
        </w:tc>
        <w:tc>
          <w:tcPr>
            <w:tcW w:w="1836" w:type="dxa"/>
            <w:noWrap/>
            <w:vAlign w:val="center"/>
            <w:hideMark/>
          </w:tcPr>
          <w:p w14:paraId="1D13A413" w14:textId="77777777" w:rsidR="007551CD" w:rsidRPr="00076524" w:rsidRDefault="007551CD" w:rsidP="009268E2">
            <w:pPr>
              <w:jc w:val="center"/>
              <w:rPr>
                <w:sz w:val="24"/>
                <w:szCs w:val="24"/>
              </w:rPr>
            </w:pPr>
            <w:r w:rsidRPr="00076524">
              <w:rPr>
                <w:sz w:val="24"/>
                <w:szCs w:val="24"/>
              </w:rPr>
              <w:t>0.16***</w:t>
            </w:r>
          </w:p>
        </w:tc>
        <w:tc>
          <w:tcPr>
            <w:tcW w:w="1836" w:type="dxa"/>
            <w:noWrap/>
            <w:vAlign w:val="center"/>
            <w:hideMark/>
          </w:tcPr>
          <w:p w14:paraId="158A3762" w14:textId="77777777" w:rsidR="007551CD" w:rsidRPr="00F77500" w:rsidRDefault="007551CD" w:rsidP="009268E2">
            <w:pPr>
              <w:jc w:val="center"/>
              <w:rPr>
                <w:sz w:val="24"/>
                <w:szCs w:val="24"/>
              </w:rPr>
            </w:pPr>
            <w:r w:rsidRPr="00F77500">
              <w:rPr>
                <w:sz w:val="24"/>
                <w:szCs w:val="24"/>
              </w:rPr>
              <w:t>0.13***</w:t>
            </w:r>
          </w:p>
        </w:tc>
      </w:tr>
      <w:tr w:rsidR="007551CD" w:rsidRPr="00F77500" w14:paraId="3D5B8D5D" w14:textId="77777777" w:rsidTr="009268E2">
        <w:trPr>
          <w:trHeight w:val="278"/>
          <w:jc w:val="center"/>
        </w:trPr>
        <w:tc>
          <w:tcPr>
            <w:tcW w:w="1899" w:type="dxa"/>
            <w:noWrap/>
            <w:vAlign w:val="center"/>
            <w:hideMark/>
          </w:tcPr>
          <w:p w14:paraId="04FF9279" w14:textId="77777777" w:rsidR="007551CD" w:rsidRPr="00F77500" w:rsidRDefault="007551CD" w:rsidP="009268E2">
            <w:pPr>
              <w:rPr>
                <w:sz w:val="24"/>
                <w:szCs w:val="24"/>
              </w:rPr>
            </w:pPr>
          </w:p>
        </w:tc>
        <w:tc>
          <w:tcPr>
            <w:tcW w:w="1835" w:type="dxa"/>
            <w:noWrap/>
            <w:vAlign w:val="center"/>
            <w:hideMark/>
          </w:tcPr>
          <w:p w14:paraId="5BA2D3BE" w14:textId="77777777" w:rsidR="007551CD" w:rsidRPr="00F77500" w:rsidRDefault="007551CD" w:rsidP="009268E2">
            <w:pPr>
              <w:jc w:val="center"/>
              <w:rPr>
                <w:sz w:val="24"/>
                <w:szCs w:val="24"/>
              </w:rPr>
            </w:pPr>
            <w:r w:rsidRPr="00F77500">
              <w:rPr>
                <w:sz w:val="24"/>
                <w:szCs w:val="24"/>
              </w:rPr>
              <w:t>(0.01)</w:t>
            </w:r>
          </w:p>
        </w:tc>
        <w:tc>
          <w:tcPr>
            <w:tcW w:w="1836" w:type="dxa"/>
            <w:noWrap/>
            <w:vAlign w:val="center"/>
            <w:hideMark/>
          </w:tcPr>
          <w:p w14:paraId="10A20B2D" w14:textId="77777777" w:rsidR="007551CD" w:rsidRPr="00076524" w:rsidRDefault="007551CD" w:rsidP="009268E2">
            <w:pPr>
              <w:jc w:val="center"/>
              <w:rPr>
                <w:sz w:val="24"/>
                <w:szCs w:val="24"/>
              </w:rPr>
            </w:pPr>
            <w:r w:rsidRPr="00076524">
              <w:rPr>
                <w:sz w:val="24"/>
                <w:szCs w:val="24"/>
              </w:rPr>
              <w:t>(0.01)</w:t>
            </w:r>
          </w:p>
        </w:tc>
        <w:tc>
          <w:tcPr>
            <w:tcW w:w="1835" w:type="dxa"/>
            <w:noWrap/>
            <w:vAlign w:val="center"/>
            <w:hideMark/>
          </w:tcPr>
          <w:p w14:paraId="33936715" w14:textId="77777777" w:rsidR="007551CD" w:rsidRPr="00F77500" w:rsidRDefault="007551CD" w:rsidP="009268E2">
            <w:pPr>
              <w:jc w:val="center"/>
              <w:rPr>
                <w:sz w:val="24"/>
                <w:szCs w:val="24"/>
              </w:rPr>
            </w:pPr>
            <w:r w:rsidRPr="00F77500">
              <w:rPr>
                <w:sz w:val="24"/>
                <w:szCs w:val="24"/>
              </w:rPr>
              <w:t>(0.01)</w:t>
            </w:r>
          </w:p>
        </w:tc>
        <w:tc>
          <w:tcPr>
            <w:tcW w:w="1836" w:type="dxa"/>
            <w:noWrap/>
            <w:vAlign w:val="center"/>
            <w:hideMark/>
          </w:tcPr>
          <w:p w14:paraId="38E67123" w14:textId="77777777" w:rsidR="007551CD" w:rsidRPr="00076524" w:rsidRDefault="007551CD" w:rsidP="009268E2">
            <w:pPr>
              <w:jc w:val="center"/>
              <w:rPr>
                <w:sz w:val="24"/>
                <w:szCs w:val="24"/>
              </w:rPr>
            </w:pPr>
            <w:r w:rsidRPr="00076524">
              <w:rPr>
                <w:sz w:val="24"/>
                <w:szCs w:val="24"/>
              </w:rPr>
              <w:t>(0.01)</w:t>
            </w:r>
          </w:p>
        </w:tc>
        <w:tc>
          <w:tcPr>
            <w:tcW w:w="1836" w:type="dxa"/>
            <w:noWrap/>
            <w:vAlign w:val="center"/>
            <w:hideMark/>
          </w:tcPr>
          <w:p w14:paraId="7B8F23C1" w14:textId="77777777" w:rsidR="007551CD" w:rsidRPr="00F77500" w:rsidRDefault="007551CD" w:rsidP="009268E2">
            <w:pPr>
              <w:jc w:val="center"/>
              <w:rPr>
                <w:sz w:val="24"/>
                <w:szCs w:val="24"/>
              </w:rPr>
            </w:pPr>
            <w:r w:rsidRPr="00F77500">
              <w:rPr>
                <w:sz w:val="24"/>
                <w:szCs w:val="24"/>
              </w:rPr>
              <w:t>(0.01)</w:t>
            </w:r>
          </w:p>
        </w:tc>
      </w:tr>
      <w:tr w:rsidR="007551CD" w:rsidRPr="00F77500" w14:paraId="65D4D6A0" w14:textId="77777777" w:rsidTr="009268E2">
        <w:trPr>
          <w:trHeight w:val="278"/>
          <w:jc w:val="center"/>
        </w:trPr>
        <w:tc>
          <w:tcPr>
            <w:tcW w:w="1899" w:type="dxa"/>
            <w:noWrap/>
            <w:vAlign w:val="center"/>
            <w:hideMark/>
          </w:tcPr>
          <w:p w14:paraId="7C4AF223" w14:textId="77777777" w:rsidR="007551CD" w:rsidRPr="00F77500" w:rsidRDefault="007551CD" w:rsidP="009268E2">
            <w:pPr>
              <w:rPr>
                <w:sz w:val="24"/>
                <w:szCs w:val="24"/>
              </w:rPr>
            </w:pPr>
            <w:r w:rsidRPr="00F77500">
              <w:rPr>
                <w:sz w:val="24"/>
                <w:szCs w:val="24"/>
              </w:rPr>
              <w:t>Observations</w:t>
            </w:r>
          </w:p>
        </w:tc>
        <w:tc>
          <w:tcPr>
            <w:tcW w:w="1835" w:type="dxa"/>
            <w:noWrap/>
            <w:vAlign w:val="center"/>
            <w:hideMark/>
          </w:tcPr>
          <w:p w14:paraId="6238223F" w14:textId="77777777" w:rsidR="007551CD" w:rsidRPr="00F77500" w:rsidRDefault="007551CD" w:rsidP="009268E2">
            <w:pPr>
              <w:jc w:val="center"/>
              <w:rPr>
                <w:sz w:val="24"/>
                <w:szCs w:val="24"/>
              </w:rPr>
            </w:pPr>
            <w:r w:rsidRPr="00F77500">
              <w:rPr>
                <w:sz w:val="24"/>
                <w:szCs w:val="24"/>
              </w:rPr>
              <w:t>561</w:t>
            </w:r>
          </w:p>
        </w:tc>
        <w:tc>
          <w:tcPr>
            <w:tcW w:w="1836" w:type="dxa"/>
            <w:noWrap/>
            <w:vAlign w:val="center"/>
            <w:hideMark/>
          </w:tcPr>
          <w:p w14:paraId="1E86BCB5" w14:textId="77777777" w:rsidR="007551CD" w:rsidRPr="00076524" w:rsidRDefault="007551CD" w:rsidP="009268E2">
            <w:pPr>
              <w:jc w:val="center"/>
              <w:rPr>
                <w:sz w:val="24"/>
                <w:szCs w:val="24"/>
              </w:rPr>
            </w:pPr>
            <w:r w:rsidRPr="00076524">
              <w:rPr>
                <w:sz w:val="24"/>
                <w:szCs w:val="24"/>
              </w:rPr>
              <w:t>528</w:t>
            </w:r>
          </w:p>
        </w:tc>
        <w:tc>
          <w:tcPr>
            <w:tcW w:w="1835" w:type="dxa"/>
            <w:noWrap/>
            <w:vAlign w:val="center"/>
            <w:hideMark/>
          </w:tcPr>
          <w:p w14:paraId="32021BDC" w14:textId="77777777" w:rsidR="007551CD" w:rsidRPr="00F77500" w:rsidRDefault="007551CD" w:rsidP="009268E2">
            <w:pPr>
              <w:jc w:val="center"/>
              <w:rPr>
                <w:sz w:val="24"/>
                <w:szCs w:val="24"/>
              </w:rPr>
            </w:pPr>
            <w:r w:rsidRPr="00F77500">
              <w:rPr>
                <w:sz w:val="24"/>
                <w:szCs w:val="24"/>
              </w:rPr>
              <w:t>561</w:t>
            </w:r>
          </w:p>
        </w:tc>
        <w:tc>
          <w:tcPr>
            <w:tcW w:w="1836" w:type="dxa"/>
            <w:noWrap/>
            <w:vAlign w:val="center"/>
            <w:hideMark/>
          </w:tcPr>
          <w:p w14:paraId="15F391EE" w14:textId="77777777" w:rsidR="007551CD" w:rsidRPr="00076524" w:rsidRDefault="007551CD" w:rsidP="009268E2">
            <w:pPr>
              <w:jc w:val="center"/>
              <w:rPr>
                <w:sz w:val="24"/>
                <w:szCs w:val="24"/>
              </w:rPr>
            </w:pPr>
            <w:r w:rsidRPr="00076524">
              <w:rPr>
                <w:sz w:val="24"/>
                <w:szCs w:val="24"/>
              </w:rPr>
              <w:t>561</w:t>
            </w:r>
          </w:p>
        </w:tc>
        <w:tc>
          <w:tcPr>
            <w:tcW w:w="1836" w:type="dxa"/>
            <w:noWrap/>
            <w:vAlign w:val="center"/>
            <w:hideMark/>
          </w:tcPr>
          <w:p w14:paraId="3C32041E" w14:textId="77777777" w:rsidR="007551CD" w:rsidRPr="00F77500" w:rsidRDefault="007551CD" w:rsidP="009268E2">
            <w:pPr>
              <w:jc w:val="center"/>
              <w:rPr>
                <w:sz w:val="24"/>
                <w:szCs w:val="24"/>
              </w:rPr>
            </w:pPr>
            <w:r w:rsidRPr="00F77500">
              <w:rPr>
                <w:sz w:val="24"/>
                <w:szCs w:val="24"/>
              </w:rPr>
              <w:t>561</w:t>
            </w:r>
          </w:p>
        </w:tc>
      </w:tr>
      <w:tr w:rsidR="007551CD" w:rsidRPr="00F77500" w14:paraId="372E3580" w14:textId="77777777" w:rsidTr="009268E2">
        <w:trPr>
          <w:trHeight w:val="278"/>
          <w:jc w:val="center"/>
        </w:trPr>
        <w:tc>
          <w:tcPr>
            <w:tcW w:w="1899" w:type="dxa"/>
            <w:noWrap/>
            <w:vAlign w:val="center"/>
            <w:hideMark/>
          </w:tcPr>
          <w:p w14:paraId="313AAF43" w14:textId="77777777" w:rsidR="007551CD" w:rsidRPr="00F77500" w:rsidRDefault="007551CD" w:rsidP="009268E2">
            <w:pPr>
              <w:rPr>
                <w:sz w:val="24"/>
                <w:szCs w:val="24"/>
              </w:rPr>
            </w:pPr>
            <w:r w:rsidRPr="00F77500">
              <w:rPr>
                <w:sz w:val="24"/>
                <w:szCs w:val="24"/>
              </w:rPr>
              <w:t>Standardized beta</w:t>
            </w:r>
            <w:r>
              <w:rPr>
                <w:sz w:val="24"/>
                <w:szCs w:val="24"/>
              </w:rPr>
              <w:t>(</w:t>
            </w:r>
            <w:r w:rsidRPr="00F77500">
              <w:rPr>
                <w:sz w:val="24"/>
                <w:szCs w:val="24"/>
              </w:rPr>
              <w:t>%</w:t>
            </w:r>
            <w:r>
              <w:rPr>
                <w:sz w:val="24"/>
                <w:szCs w:val="24"/>
              </w:rPr>
              <w:t>)</w:t>
            </w:r>
          </w:p>
        </w:tc>
        <w:tc>
          <w:tcPr>
            <w:tcW w:w="1835" w:type="dxa"/>
            <w:noWrap/>
            <w:vAlign w:val="center"/>
            <w:hideMark/>
          </w:tcPr>
          <w:p w14:paraId="33626FD6" w14:textId="77777777" w:rsidR="007551CD" w:rsidRPr="00F77500" w:rsidRDefault="007551CD" w:rsidP="009268E2">
            <w:pPr>
              <w:jc w:val="center"/>
              <w:rPr>
                <w:sz w:val="24"/>
                <w:szCs w:val="24"/>
              </w:rPr>
            </w:pPr>
            <w:r w:rsidRPr="00F77500">
              <w:rPr>
                <w:sz w:val="24"/>
                <w:szCs w:val="24"/>
              </w:rPr>
              <w:t>9.95</w:t>
            </w:r>
          </w:p>
        </w:tc>
        <w:tc>
          <w:tcPr>
            <w:tcW w:w="1836" w:type="dxa"/>
            <w:noWrap/>
            <w:vAlign w:val="center"/>
            <w:hideMark/>
          </w:tcPr>
          <w:p w14:paraId="62693E0E" w14:textId="77777777" w:rsidR="007551CD" w:rsidRPr="00076524" w:rsidRDefault="007551CD" w:rsidP="009268E2">
            <w:pPr>
              <w:jc w:val="center"/>
              <w:rPr>
                <w:sz w:val="24"/>
                <w:szCs w:val="24"/>
              </w:rPr>
            </w:pPr>
            <w:r w:rsidRPr="00076524">
              <w:rPr>
                <w:sz w:val="24"/>
                <w:szCs w:val="24"/>
              </w:rPr>
              <w:t>19.76</w:t>
            </w:r>
          </w:p>
        </w:tc>
        <w:tc>
          <w:tcPr>
            <w:tcW w:w="1835" w:type="dxa"/>
            <w:noWrap/>
            <w:vAlign w:val="center"/>
            <w:hideMark/>
          </w:tcPr>
          <w:p w14:paraId="7A7E8CB4" w14:textId="77777777" w:rsidR="007551CD" w:rsidRPr="00F77500" w:rsidRDefault="007551CD" w:rsidP="009268E2">
            <w:pPr>
              <w:jc w:val="center"/>
              <w:rPr>
                <w:sz w:val="24"/>
                <w:szCs w:val="24"/>
              </w:rPr>
            </w:pPr>
            <w:r w:rsidRPr="00F77500">
              <w:rPr>
                <w:sz w:val="24"/>
                <w:szCs w:val="24"/>
              </w:rPr>
              <w:t>20.06</w:t>
            </w:r>
          </w:p>
        </w:tc>
        <w:tc>
          <w:tcPr>
            <w:tcW w:w="1836" w:type="dxa"/>
            <w:noWrap/>
            <w:vAlign w:val="center"/>
            <w:hideMark/>
          </w:tcPr>
          <w:p w14:paraId="63E8CBA0" w14:textId="77777777" w:rsidR="007551CD" w:rsidRPr="00076524" w:rsidRDefault="007551CD" w:rsidP="009268E2">
            <w:pPr>
              <w:jc w:val="center"/>
              <w:rPr>
                <w:sz w:val="24"/>
                <w:szCs w:val="24"/>
              </w:rPr>
            </w:pPr>
            <w:r w:rsidRPr="00076524">
              <w:rPr>
                <w:sz w:val="24"/>
                <w:szCs w:val="24"/>
              </w:rPr>
              <w:t>22.7</w:t>
            </w:r>
            <w:r>
              <w:rPr>
                <w:sz w:val="24"/>
                <w:szCs w:val="24"/>
              </w:rPr>
              <w:t>0</w:t>
            </w:r>
          </w:p>
        </w:tc>
        <w:tc>
          <w:tcPr>
            <w:tcW w:w="1836" w:type="dxa"/>
            <w:noWrap/>
            <w:vAlign w:val="center"/>
            <w:hideMark/>
          </w:tcPr>
          <w:p w14:paraId="74D8AB3D" w14:textId="77777777" w:rsidR="007551CD" w:rsidRPr="00F77500" w:rsidRDefault="007551CD" w:rsidP="009268E2">
            <w:pPr>
              <w:jc w:val="center"/>
              <w:rPr>
                <w:sz w:val="24"/>
                <w:szCs w:val="24"/>
              </w:rPr>
            </w:pPr>
            <w:r w:rsidRPr="00F77500">
              <w:rPr>
                <w:sz w:val="24"/>
                <w:szCs w:val="24"/>
              </w:rPr>
              <w:t>12.84</w:t>
            </w:r>
          </w:p>
        </w:tc>
      </w:tr>
      <w:tr w:rsidR="007551CD" w:rsidRPr="00F77500" w14:paraId="675F1ED1" w14:textId="77777777" w:rsidTr="009268E2">
        <w:trPr>
          <w:trHeight w:val="278"/>
          <w:jc w:val="center"/>
        </w:trPr>
        <w:tc>
          <w:tcPr>
            <w:tcW w:w="1899" w:type="dxa"/>
            <w:noWrap/>
            <w:vAlign w:val="center"/>
            <w:hideMark/>
          </w:tcPr>
          <w:p w14:paraId="02C75089" w14:textId="77777777" w:rsidR="007551CD" w:rsidRPr="00F77500" w:rsidRDefault="007551CD" w:rsidP="009268E2">
            <w:pPr>
              <w:rPr>
                <w:sz w:val="24"/>
                <w:szCs w:val="24"/>
              </w:rPr>
            </w:pPr>
            <w:r w:rsidRPr="00F77500">
              <w:rPr>
                <w:sz w:val="24"/>
                <w:szCs w:val="24"/>
              </w:rPr>
              <w:t>R-squared</w:t>
            </w:r>
          </w:p>
        </w:tc>
        <w:tc>
          <w:tcPr>
            <w:tcW w:w="1835" w:type="dxa"/>
            <w:noWrap/>
            <w:vAlign w:val="center"/>
            <w:hideMark/>
          </w:tcPr>
          <w:p w14:paraId="336953DD" w14:textId="77777777" w:rsidR="007551CD" w:rsidRPr="00F77500" w:rsidRDefault="007551CD" w:rsidP="009268E2">
            <w:pPr>
              <w:jc w:val="center"/>
              <w:rPr>
                <w:sz w:val="24"/>
                <w:szCs w:val="24"/>
              </w:rPr>
            </w:pPr>
            <w:r w:rsidRPr="00F77500">
              <w:rPr>
                <w:sz w:val="24"/>
                <w:szCs w:val="24"/>
              </w:rPr>
              <w:t>0.016</w:t>
            </w:r>
          </w:p>
        </w:tc>
        <w:tc>
          <w:tcPr>
            <w:tcW w:w="1836" w:type="dxa"/>
            <w:noWrap/>
            <w:vAlign w:val="center"/>
            <w:hideMark/>
          </w:tcPr>
          <w:p w14:paraId="6AC312B0" w14:textId="77777777" w:rsidR="007551CD" w:rsidRPr="00076524" w:rsidRDefault="007551CD" w:rsidP="009268E2">
            <w:pPr>
              <w:jc w:val="center"/>
              <w:rPr>
                <w:sz w:val="24"/>
                <w:szCs w:val="24"/>
              </w:rPr>
            </w:pPr>
            <w:r w:rsidRPr="00076524">
              <w:rPr>
                <w:sz w:val="24"/>
                <w:szCs w:val="24"/>
              </w:rPr>
              <w:t>0.036</w:t>
            </w:r>
          </w:p>
        </w:tc>
        <w:tc>
          <w:tcPr>
            <w:tcW w:w="1835" w:type="dxa"/>
            <w:noWrap/>
            <w:vAlign w:val="center"/>
            <w:hideMark/>
          </w:tcPr>
          <w:p w14:paraId="58B0CCC4" w14:textId="77777777" w:rsidR="007551CD" w:rsidRPr="00F77500" w:rsidRDefault="007551CD" w:rsidP="009268E2">
            <w:pPr>
              <w:jc w:val="center"/>
              <w:rPr>
                <w:sz w:val="24"/>
                <w:szCs w:val="24"/>
              </w:rPr>
            </w:pPr>
            <w:r w:rsidRPr="00F77500">
              <w:rPr>
                <w:sz w:val="24"/>
                <w:szCs w:val="24"/>
              </w:rPr>
              <w:t>0.053</w:t>
            </w:r>
          </w:p>
        </w:tc>
        <w:tc>
          <w:tcPr>
            <w:tcW w:w="1836" w:type="dxa"/>
            <w:noWrap/>
            <w:vAlign w:val="center"/>
            <w:hideMark/>
          </w:tcPr>
          <w:p w14:paraId="11AC6B73" w14:textId="77777777" w:rsidR="007551CD" w:rsidRPr="00076524" w:rsidRDefault="007551CD" w:rsidP="009268E2">
            <w:pPr>
              <w:jc w:val="center"/>
              <w:rPr>
                <w:sz w:val="24"/>
                <w:szCs w:val="24"/>
              </w:rPr>
            </w:pPr>
            <w:r w:rsidRPr="00076524">
              <w:rPr>
                <w:sz w:val="24"/>
                <w:szCs w:val="24"/>
              </w:rPr>
              <w:t>0.057</w:t>
            </w:r>
          </w:p>
        </w:tc>
        <w:tc>
          <w:tcPr>
            <w:tcW w:w="1836" w:type="dxa"/>
            <w:noWrap/>
            <w:vAlign w:val="center"/>
            <w:hideMark/>
          </w:tcPr>
          <w:p w14:paraId="1EA2D200" w14:textId="77777777" w:rsidR="007551CD" w:rsidRPr="00F77500" w:rsidRDefault="007551CD" w:rsidP="009268E2">
            <w:pPr>
              <w:jc w:val="center"/>
              <w:rPr>
                <w:sz w:val="24"/>
                <w:szCs w:val="24"/>
              </w:rPr>
            </w:pPr>
            <w:r w:rsidRPr="00F77500">
              <w:rPr>
                <w:sz w:val="24"/>
                <w:szCs w:val="24"/>
              </w:rPr>
              <w:t>0.113</w:t>
            </w:r>
          </w:p>
        </w:tc>
      </w:tr>
    </w:tbl>
    <w:p w14:paraId="472E2971" w14:textId="26CD6779" w:rsidR="007551CD" w:rsidRDefault="007551CD" w:rsidP="00D967C2">
      <w:pPr>
        <w:rPr>
          <w:sz w:val="24"/>
          <w:szCs w:val="24"/>
        </w:rPr>
      </w:pPr>
      <w:r w:rsidRPr="00F77500">
        <w:rPr>
          <w:sz w:val="24"/>
          <w:szCs w:val="24"/>
        </w:rPr>
        <w:t xml:space="preserve">Notes: Coefficients are reported. </w:t>
      </w:r>
      <w:r>
        <w:rPr>
          <w:sz w:val="24"/>
          <w:szCs w:val="24"/>
        </w:rPr>
        <w:t>Robust s</w:t>
      </w:r>
      <w:r w:rsidRPr="00F77500">
        <w:rPr>
          <w:sz w:val="24"/>
          <w:szCs w:val="24"/>
        </w:rPr>
        <w:t>tandard errors in parentheses. *, ** and *** de</w:t>
      </w:r>
      <w:r>
        <w:rPr>
          <w:sz w:val="24"/>
          <w:szCs w:val="24"/>
        </w:rPr>
        <w:t>note significance at the 10 percent, 5 percent, and 1 per</w:t>
      </w:r>
      <w:r w:rsidRPr="00F77500">
        <w:rPr>
          <w:sz w:val="24"/>
          <w:szCs w:val="24"/>
        </w:rPr>
        <w:t>cent level, respectively.</w:t>
      </w:r>
      <w:r>
        <w:rPr>
          <w:sz w:val="24"/>
          <w:szCs w:val="24"/>
        </w:rPr>
        <w:t xml:space="preserve"> </w:t>
      </w:r>
      <w:r w:rsidRPr="00F77500">
        <w:rPr>
          <w:sz w:val="24"/>
          <w:szCs w:val="24"/>
        </w:rPr>
        <w:t xml:space="preserve">The data source is China Family </w:t>
      </w:r>
      <w:r>
        <w:rPr>
          <w:sz w:val="24"/>
          <w:szCs w:val="24"/>
        </w:rPr>
        <w:t>Panel Studies</w:t>
      </w:r>
      <w:r w:rsidRPr="00F77500">
        <w:rPr>
          <w:sz w:val="24"/>
          <w:szCs w:val="24"/>
        </w:rPr>
        <w:t xml:space="preserve"> (CFPS)</w:t>
      </w:r>
    </w:p>
    <w:p w14:paraId="50F8B502" w14:textId="77777777" w:rsidR="007551CD" w:rsidRDefault="007551CD" w:rsidP="007551CD">
      <w:pPr>
        <w:rPr>
          <w:sz w:val="24"/>
          <w:szCs w:val="24"/>
        </w:rPr>
        <w:sectPr w:rsidR="007551CD" w:rsidSect="00D967C2">
          <w:pgSz w:w="16838" w:h="11906" w:orient="landscape"/>
          <w:pgMar w:top="1797" w:right="1440" w:bottom="1797" w:left="1440" w:header="851" w:footer="992" w:gutter="0"/>
          <w:cols w:space="425"/>
          <w:docGrid w:linePitch="312"/>
        </w:sectPr>
      </w:pPr>
    </w:p>
    <w:p w14:paraId="7044E936" w14:textId="77777777" w:rsidR="007551CD" w:rsidRDefault="007551CD" w:rsidP="007551CD">
      <w:pPr>
        <w:jc w:val="center"/>
        <w:rPr>
          <w:sz w:val="24"/>
          <w:szCs w:val="24"/>
        </w:rPr>
      </w:pPr>
      <w:r>
        <w:rPr>
          <w:rFonts w:hint="eastAsia"/>
          <w:sz w:val="24"/>
          <w:szCs w:val="24"/>
        </w:rPr>
        <w:lastRenderedPageBreak/>
        <w:t>T</w:t>
      </w:r>
      <w:r>
        <w:rPr>
          <w:sz w:val="24"/>
          <w:szCs w:val="24"/>
        </w:rPr>
        <w:t xml:space="preserve">able A2. </w:t>
      </w:r>
      <w:r w:rsidRPr="00FF6999">
        <w:rPr>
          <w:sz w:val="24"/>
          <w:szCs w:val="24"/>
        </w:rPr>
        <w:t xml:space="preserve">The effect of genetic distance on </w:t>
      </w:r>
      <w:r>
        <w:rPr>
          <w:sz w:val="24"/>
          <w:szCs w:val="24"/>
        </w:rPr>
        <w:t>preference</w:t>
      </w:r>
      <w:r w:rsidRPr="00FF6999">
        <w:rPr>
          <w:sz w:val="24"/>
          <w:szCs w:val="24"/>
        </w:rPr>
        <w:t xml:space="preserve"> difference</w:t>
      </w:r>
      <w:r>
        <w:rPr>
          <w:sz w:val="24"/>
          <w:szCs w:val="24"/>
        </w:rPr>
        <w:t>: gender difference</w:t>
      </w:r>
    </w:p>
    <w:tbl>
      <w:tblPr>
        <w:tblStyle w:val="a8"/>
        <w:tblW w:w="14219" w:type="dxa"/>
        <w:tblBorders>
          <w:left w:val="none" w:sz="0" w:space="0" w:color="auto"/>
          <w:right w:val="none" w:sz="0" w:space="0" w:color="auto"/>
          <w:insideV w:val="none" w:sz="0" w:space="0" w:color="auto"/>
        </w:tblBorders>
        <w:tblLook w:val="04A0" w:firstRow="1" w:lastRow="0" w:firstColumn="1" w:lastColumn="0" w:noHBand="0" w:noVBand="1"/>
      </w:tblPr>
      <w:tblGrid>
        <w:gridCol w:w="2001"/>
        <w:gridCol w:w="1060"/>
        <w:gridCol w:w="1252"/>
        <w:gridCol w:w="989"/>
        <w:gridCol w:w="989"/>
        <w:gridCol w:w="1001"/>
        <w:gridCol w:w="993"/>
        <w:gridCol w:w="989"/>
        <w:gridCol w:w="989"/>
        <w:gridCol w:w="989"/>
        <w:gridCol w:w="989"/>
        <w:gridCol w:w="989"/>
        <w:gridCol w:w="989"/>
      </w:tblGrid>
      <w:tr w:rsidR="007551CD" w:rsidRPr="00E55CEB" w14:paraId="0DF9F532" w14:textId="77777777" w:rsidTr="009268E2">
        <w:trPr>
          <w:trHeight w:val="280"/>
        </w:trPr>
        <w:tc>
          <w:tcPr>
            <w:tcW w:w="2001" w:type="dxa"/>
            <w:tcBorders>
              <w:bottom w:val="single" w:sz="4" w:space="0" w:color="auto"/>
            </w:tcBorders>
            <w:noWrap/>
            <w:vAlign w:val="center"/>
            <w:hideMark/>
          </w:tcPr>
          <w:p w14:paraId="1EB3B481" w14:textId="77777777" w:rsidR="007551CD" w:rsidRPr="0015540F" w:rsidRDefault="007551CD" w:rsidP="009268E2">
            <w:pPr>
              <w:spacing w:line="240" w:lineRule="atLeast"/>
              <w:jc w:val="center"/>
              <w:rPr>
                <w:szCs w:val="21"/>
              </w:rPr>
            </w:pPr>
          </w:p>
        </w:tc>
        <w:tc>
          <w:tcPr>
            <w:tcW w:w="1060" w:type="dxa"/>
            <w:noWrap/>
            <w:vAlign w:val="center"/>
            <w:hideMark/>
          </w:tcPr>
          <w:p w14:paraId="6F208450" w14:textId="77777777" w:rsidR="007551CD" w:rsidRPr="0015540F" w:rsidRDefault="007551CD" w:rsidP="009268E2">
            <w:pPr>
              <w:spacing w:line="240" w:lineRule="atLeast"/>
              <w:jc w:val="center"/>
              <w:rPr>
                <w:szCs w:val="21"/>
              </w:rPr>
            </w:pPr>
            <w:r w:rsidRPr="0015540F">
              <w:rPr>
                <w:rFonts w:hint="eastAsia"/>
                <w:szCs w:val="21"/>
              </w:rPr>
              <w:t>(1)</w:t>
            </w:r>
          </w:p>
        </w:tc>
        <w:tc>
          <w:tcPr>
            <w:tcW w:w="1252" w:type="dxa"/>
            <w:noWrap/>
            <w:vAlign w:val="center"/>
            <w:hideMark/>
          </w:tcPr>
          <w:p w14:paraId="4D80EDE4" w14:textId="77777777" w:rsidR="007551CD" w:rsidRPr="0015540F" w:rsidRDefault="007551CD" w:rsidP="009268E2">
            <w:pPr>
              <w:spacing w:line="240" w:lineRule="atLeast"/>
              <w:jc w:val="center"/>
              <w:rPr>
                <w:szCs w:val="21"/>
              </w:rPr>
            </w:pPr>
            <w:r w:rsidRPr="0015540F">
              <w:rPr>
                <w:rFonts w:hint="eastAsia"/>
                <w:szCs w:val="21"/>
              </w:rPr>
              <w:t>(2)</w:t>
            </w:r>
          </w:p>
        </w:tc>
        <w:tc>
          <w:tcPr>
            <w:tcW w:w="989" w:type="dxa"/>
            <w:noWrap/>
            <w:vAlign w:val="center"/>
            <w:hideMark/>
          </w:tcPr>
          <w:p w14:paraId="66333558" w14:textId="77777777" w:rsidR="007551CD" w:rsidRPr="0015540F" w:rsidRDefault="007551CD" w:rsidP="009268E2">
            <w:pPr>
              <w:spacing w:line="240" w:lineRule="atLeast"/>
              <w:jc w:val="center"/>
              <w:rPr>
                <w:szCs w:val="21"/>
              </w:rPr>
            </w:pPr>
            <w:r w:rsidRPr="0015540F">
              <w:rPr>
                <w:rFonts w:hint="eastAsia"/>
                <w:szCs w:val="21"/>
              </w:rPr>
              <w:t>(3)</w:t>
            </w:r>
          </w:p>
        </w:tc>
        <w:tc>
          <w:tcPr>
            <w:tcW w:w="989" w:type="dxa"/>
            <w:noWrap/>
            <w:vAlign w:val="center"/>
            <w:hideMark/>
          </w:tcPr>
          <w:p w14:paraId="559251ED" w14:textId="77777777" w:rsidR="007551CD" w:rsidRPr="0015540F" w:rsidRDefault="007551CD" w:rsidP="009268E2">
            <w:pPr>
              <w:spacing w:line="240" w:lineRule="atLeast"/>
              <w:jc w:val="center"/>
              <w:rPr>
                <w:szCs w:val="21"/>
              </w:rPr>
            </w:pPr>
            <w:r w:rsidRPr="0015540F">
              <w:rPr>
                <w:rFonts w:hint="eastAsia"/>
                <w:szCs w:val="21"/>
              </w:rPr>
              <w:t>(4)</w:t>
            </w:r>
          </w:p>
        </w:tc>
        <w:tc>
          <w:tcPr>
            <w:tcW w:w="1001" w:type="dxa"/>
            <w:noWrap/>
            <w:vAlign w:val="center"/>
            <w:hideMark/>
          </w:tcPr>
          <w:p w14:paraId="695DCC95" w14:textId="77777777" w:rsidR="007551CD" w:rsidRPr="0015540F" w:rsidRDefault="007551CD" w:rsidP="009268E2">
            <w:pPr>
              <w:spacing w:line="240" w:lineRule="atLeast"/>
              <w:jc w:val="center"/>
              <w:rPr>
                <w:szCs w:val="21"/>
              </w:rPr>
            </w:pPr>
            <w:r w:rsidRPr="0015540F">
              <w:rPr>
                <w:rFonts w:hint="eastAsia"/>
                <w:szCs w:val="21"/>
              </w:rPr>
              <w:t>(5)</w:t>
            </w:r>
          </w:p>
        </w:tc>
        <w:tc>
          <w:tcPr>
            <w:tcW w:w="993" w:type="dxa"/>
            <w:noWrap/>
            <w:vAlign w:val="center"/>
            <w:hideMark/>
          </w:tcPr>
          <w:p w14:paraId="4E7E6803" w14:textId="77777777" w:rsidR="007551CD" w:rsidRPr="0015540F" w:rsidRDefault="007551CD" w:rsidP="009268E2">
            <w:pPr>
              <w:spacing w:line="240" w:lineRule="atLeast"/>
              <w:jc w:val="center"/>
              <w:rPr>
                <w:szCs w:val="21"/>
              </w:rPr>
            </w:pPr>
            <w:r w:rsidRPr="0015540F">
              <w:rPr>
                <w:rFonts w:hint="eastAsia"/>
                <w:szCs w:val="21"/>
              </w:rPr>
              <w:t>(6)</w:t>
            </w:r>
          </w:p>
        </w:tc>
        <w:tc>
          <w:tcPr>
            <w:tcW w:w="989" w:type="dxa"/>
            <w:noWrap/>
            <w:vAlign w:val="center"/>
            <w:hideMark/>
          </w:tcPr>
          <w:p w14:paraId="62692CE7" w14:textId="77777777" w:rsidR="007551CD" w:rsidRPr="0015540F" w:rsidRDefault="007551CD" w:rsidP="009268E2">
            <w:pPr>
              <w:spacing w:line="240" w:lineRule="atLeast"/>
              <w:jc w:val="center"/>
              <w:rPr>
                <w:szCs w:val="21"/>
              </w:rPr>
            </w:pPr>
            <w:r w:rsidRPr="0015540F">
              <w:rPr>
                <w:rFonts w:hint="eastAsia"/>
                <w:szCs w:val="21"/>
              </w:rPr>
              <w:t>(7)</w:t>
            </w:r>
          </w:p>
        </w:tc>
        <w:tc>
          <w:tcPr>
            <w:tcW w:w="989" w:type="dxa"/>
            <w:noWrap/>
            <w:vAlign w:val="center"/>
            <w:hideMark/>
          </w:tcPr>
          <w:p w14:paraId="77EC96BF" w14:textId="77777777" w:rsidR="007551CD" w:rsidRPr="0015540F" w:rsidRDefault="007551CD" w:rsidP="009268E2">
            <w:pPr>
              <w:spacing w:line="240" w:lineRule="atLeast"/>
              <w:jc w:val="center"/>
              <w:rPr>
                <w:szCs w:val="21"/>
              </w:rPr>
            </w:pPr>
            <w:r w:rsidRPr="0015540F">
              <w:rPr>
                <w:rFonts w:hint="eastAsia"/>
                <w:szCs w:val="21"/>
              </w:rPr>
              <w:t>(8)</w:t>
            </w:r>
          </w:p>
        </w:tc>
        <w:tc>
          <w:tcPr>
            <w:tcW w:w="989" w:type="dxa"/>
            <w:noWrap/>
            <w:vAlign w:val="center"/>
            <w:hideMark/>
          </w:tcPr>
          <w:p w14:paraId="4A600EC1" w14:textId="77777777" w:rsidR="007551CD" w:rsidRPr="0015540F" w:rsidRDefault="007551CD" w:rsidP="009268E2">
            <w:pPr>
              <w:spacing w:line="240" w:lineRule="atLeast"/>
              <w:jc w:val="center"/>
              <w:rPr>
                <w:szCs w:val="21"/>
              </w:rPr>
            </w:pPr>
            <w:r w:rsidRPr="0015540F">
              <w:rPr>
                <w:rFonts w:hint="eastAsia"/>
                <w:szCs w:val="21"/>
              </w:rPr>
              <w:t>(9)</w:t>
            </w:r>
          </w:p>
        </w:tc>
        <w:tc>
          <w:tcPr>
            <w:tcW w:w="989" w:type="dxa"/>
            <w:noWrap/>
            <w:vAlign w:val="center"/>
            <w:hideMark/>
          </w:tcPr>
          <w:p w14:paraId="6222D535" w14:textId="77777777" w:rsidR="007551CD" w:rsidRPr="0015540F" w:rsidRDefault="007551CD" w:rsidP="009268E2">
            <w:pPr>
              <w:spacing w:line="240" w:lineRule="atLeast"/>
              <w:jc w:val="center"/>
              <w:rPr>
                <w:szCs w:val="21"/>
              </w:rPr>
            </w:pPr>
            <w:r w:rsidRPr="0015540F">
              <w:rPr>
                <w:rFonts w:hint="eastAsia"/>
                <w:szCs w:val="21"/>
              </w:rPr>
              <w:t>(10)</w:t>
            </w:r>
          </w:p>
        </w:tc>
        <w:tc>
          <w:tcPr>
            <w:tcW w:w="989" w:type="dxa"/>
            <w:noWrap/>
            <w:vAlign w:val="center"/>
            <w:hideMark/>
          </w:tcPr>
          <w:p w14:paraId="6D5A3CF3" w14:textId="77777777" w:rsidR="007551CD" w:rsidRPr="0015540F" w:rsidRDefault="007551CD" w:rsidP="009268E2">
            <w:pPr>
              <w:spacing w:line="240" w:lineRule="atLeast"/>
              <w:jc w:val="center"/>
              <w:rPr>
                <w:szCs w:val="21"/>
              </w:rPr>
            </w:pPr>
            <w:r w:rsidRPr="0015540F">
              <w:rPr>
                <w:rFonts w:hint="eastAsia"/>
                <w:szCs w:val="21"/>
              </w:rPr>
              <w:t>(11)</w:t>
            </w:r>
          </w:p>
        </w:tc>
        <w:tc>
          <w:tcPr>
            <w:tcW w:w="989" w:type="dxa"/>
            <w:noWrap/>
            <w:vAlign w:val="center"/>
            <w:hideMark/>
          </w:tcPr>
          <w:p w14:paraId="39E1294B" w14:textId="77777777" w:rsidR="007551CD" w:rsidRPr="0015540F" w:rsidRDefault="007551CD" w:rsidP="009268E2">
            <w:pPr>
              <w:spacing w:line="240" w:lineRule="atLeast"/>
              <w:jc w:val="center"/>
              <w:rPr>
                <w:szCs w:val="21"/>
              </w:rPr>
            </w:pPr>
            <w:r w:rsidRPr="0015540F">
              <w:rPr>
                <w:rFonts w:hint="eastAsia"/>
                <w:szCs w:val="21"/>
              </w:rPr>
              <w:t>(12)</w:t>
            </w:r>
          </w:p>
        </w:tc>
      </w:tr>
      <w:tr w:rsidR="007551CD" w:rsidRPr="00E55CEB" w14:paraId="3310954C" w14:textId="77777777" w:rsidTr="009268E2">
        <w:trPr>
          <w:trHeight w:val="280"/>
        </w:trPr>
        <w:tc>
          <w:tcPr>
            <w:tcW w:w="2001" w:type="dxa"/>
            <w:tcBorders>
              <w:bottom w:val="nil"/>
            </w:tcBorders>
            <w:noWrap/>
            <w:vAlign w:val="center"/>
            <w:hideMark/>
          </w:tcPr>
          <w:p w14:paraId="49403590" w14:textId="77777777" w:rsidR="007551CD" w:rsidRPr="0015540F" w:rsidRDefault="007551CD" w:rsidP="009268E2">
            <w:pPr>
              <w:spacing w:line="240" w:lineRule="atLeast"/>
              <w:jc w:val="center"/>
              <w:rPr>
                <w:szCs w:val="21"/>
              </w:rPr>
            </w:pPr>
            <w:r w:rsidRPr="0015540F">
              <w:rPr>
                <w:rFonts w:hint="eastAsia"/>
                <w:szCs w:val="21"/>
              </w:rPr>
              <w:t>V</w:t>
            </w:r>
            <w:r w:rsidRPr="0015540F">
              <w:rPr>
                <w:szCs w:val="21"/>
              </w:rPr>
              <w:t>ariable</w:t>
            </w:r>
            <w:r>
              <w:rPr>
                <w:szCs w:val="21"/>
              </w:rPr>
              <w:t>s</w:t>
            </w:r>
          </w:p>
        </w:tc>
        <w:tc>
          <w:tcPr>
            <w:tcW w:w="2312" w:type="dxa"/>
            <w:gridSpan w:val="2"/>
            <w:noWrap/>
            <w:vAlign w:val="center"/>
            <w:hideMark/>
          </w:tcPr>
          <w:p w14:paraId="3F53AA35" w14:textId="77777777" w:rsidR="007551CD" w:rsidRPr="0015540F" w:rsidRDefault="007551CD" w:rsidP="009268E2">
            <w:pPr>
              <w:spacing w:line="240" w:lineRule="atLeast"/>
              <w:jc w:val="center"/>
              <w:rPr>
                <w:szCs w:val="21"/>
              </w:rPr>
            </w:pPr>
            <w:r w:rsidRPr="0015540F">
              <w:rPr>
                <w:szCs w:val="21"/>
              </w:rPr>
              <w:t>diff_</w:t>
            </w:r>
            <w:r w:rsidRPr="0015540F">
              <w:rPr>
                <w:rFonts w:hint="eastAsia"/>
                <w:szCs w:val="21"/>
              </w:rPr>
              <w:t>risk1</w:t>
            </w:r>
          </w:p>
        </w:tc>
        <w:tc>
          <w:tcPr>
            <w:tcW w:w="1978" w:type="dxa"/>
            <w:gridSpan w:val="2"/>
            <w:noWrap/>
            <w:vAlign w:val="center"/>
            <w:hideMark/>
          </w:tcPr>
          <w:p w14:paraId="07B58561" w14:textId="77777777" w:rsidR="007551CD" w:rsidRPr="0015540F" w:rsidRDefault="007551CD" w:rsidP="009268E2">
            <w:pPr>
              <w:spacing w:line="240" w:lineRule="atLeast"/>
              <w:jc w:val="center"/>
              <w:rPr>
                <w:szCs w:val="21"/>
              </w:rPr>
            </w:pPr>
            <w:r w:rsidRPr="0015540F">
              <w:rPr>
                <w:szCs w:val="21"/>
              </w:rPr>
              <w:t>diff_</w:t>
            </w:r>
            <w:r w:rsidRPr="0015540F">
              <w:rPr>
                <w:rFonts w:hint="eastAsia"/>
                <w:szCs w:val="21"/>
              </w:rPr>
              <w:t>risk2</w:t>
            </w:r>
          </w:p>
        </w:tc>
        <w:tc>
          <w:tcPr>
            <w:tcW w:w="1994" w:type="dxa"/>
            <w:gridSpan w:val="2"/>
            <w:noWrap/>
            <w:vAlign w:val="center"/>
            <w:hideMark/>
          </w:tcPr>
          <w:p w14:paraId="59CA90B6" w14:textId="77777777" w:rsidR="007551CD" w:rsidRPr="0015540F" w:rsidRDefault="007551CD" w:rsidP="009268E2">
            <w:pPr>
              <w:spacing w:line="240" w:lineRule="atLeast"/>
              <w:jc w:val="center"/>
              <w:rPr>
                <w:szCs w:val="21"/>
              </w:rPr>
            </w:pPr>
            <w:r w:rsidRPr="0015540F">
              <w:rPr>
                <w:szCs w:val="21"/>
              </w:rPr>
              <w:t>diff_</w:t>
            </w:r>
            <w:r w:rsidRPr="0015540F">
              <w:rPr>
                <w:rFonts w:hint="eastAsia"/>
                <w:szCs w:val="21"/>
              </w:rPr>
              <w:t>time</w:t>
            </w:r>
          </w:p>
        </w:tc>
        <w:tc>
          <w:tcPr>
            <w:tcW w:w="1978" w:type="dxa"/>
            <w:gridSpan w:val="2"/>
            <w:noWrap/>
            <w:vAlign w:val="center"/>
            <w:hideMark/>
          </w:tcPr>
          <w:p w14:paraId="4B1E71FB" w14:textId="77777777" w:rsidR="007551CD" w:rsidRPr="0015540F" w:rsidRDefault="007551CD" w:rsidP="009268E2">
            <w:pPr>
              <w:spacing w:line="240" w:lineRule="atLeast"/>
              <w:jc w:val="center"/>
              <w:rPr>
                <w:szCs w:val="21"/>
              </w:rPr>
            </w:pPr>
            <w:r w:rsidRPr="0015540F">
              <w:rPr>
                <w:szCs w:val="21"/>
              </w:rPr>
              <w:t>diff_</w:t>
            </w:r>
            <w:r w:rsidRPr="0015540F">
              <w:rPr>
                <w:rFonts w:hint="eastAsia"/>
                <w:szCs w:val="21"/>
              </w:rPr>
              <w:t>trust</w:t>
            </w:r>
          </w:p>
        </w:tc>
        <w:tc>
          <w:tcPr>
            <w:tcW w:w="1978" w:type="dxa"/>
            <w:gridSpan w:val="2"/>
            <w:noWrap/>
            <w:vAlign w:val="center"/>
            <w:hideMark/>
          </w:tcPr>
          <w:p w14:paraId="6A07782F" w14:textId="77777777" w:rsidR="007551CD" w:rsidRPr="0015540F" w:rsidRDefault="007551CD" w:rsidP="009268E2">
            <w:pPr>
              <w:spacing w:line="240" w:lineRule="atLeast"/>
              <w:jc w:val="center"/>
              <w:rPr>
                <w:szCs w:val="21"/>
              </w:rPr>
            </w:pPr>
            <w:r w:rsidRPr="0015540F">
              <w:rPr>
                <w:szCs w:val="21"/>
              </w:rPr>
              <w:t>diff_</w:t>
            </w:r>
          </w:p>
          <w:p w14:paraId="3B9A8049" w14:textId="77777777" w:rsidR="007551CD" w:rsidRPr="0015540F" w:rsidRDefault="007551CD" w:rsidP="009268E2">
            <w:pPr>
              <w:spacing w:line="240" w:lineRule="atLeast"/>
              <w:jc w:val="center"/>
              <w:rPr>
                <w:szCs w:val="21"/>
              </w:rPr>
            </w:pPr>
            <w:r w:rsidRPr="0015540F">
              <w:rPr>
                <w:rFonts w:hint="eastAsia"/>
                <w:szCs w:val="21"/>
              </w:rPr>
              <w:t>collectivism</w:t>
            </w:r>
          </w:p>
        </w:tc>
        <w:tc>
          <w:tcPr>
            <w:tcW w:w="1978" w:type="dxa"/>
            <w:gridSpan w:val="2"/>
            <w:noWrap/>
            <w:vAlign w:val="center"/>
            <w:hideMark/>
          </w:tcPr>
          <w:p w14:paraId="313848DC" w14:textId="77777777" w:rsidR="007551CD" w:rsidRPr="0015540F" w:rsidRDefault="007551CD" w:rsidP="009268E2">
            <w:pPr>
              <w:spacing w:line="240" w:lineRule="atLeast"/>
              <w:jc w:val="center"/>
              <w:rPr>
                <w:szCs w:val="21"/>
              </w:rPr>
            </w:pPr>
            <w:r w:rsidRPr="0015540F">
              <w:rPr>
                <w:szCs w:val="21"/>
              </w:rPr>
              <w:t>diff_</w:t>
            </w:r>
          </w:p>
          <w:p w14:paraId="574FFFAE" w14:textId="77777777" w:rsidR="007551CD" w:rsidRPr="0015540F" w:rsidRDefault="007551CD" w:rsidP="009268E2">
            <w:pPr>
              <w:spacing w:line="240" w:lineRule="atLeast"/>
              <w:jc w:val="center"/>
              <w:rPr>
                <w:szCs w:val="21"/>
              </w:rPr>
            </w:pPr>
            <w:r w:rsidRPr="0015540F">
              <w:rPr>
                <w:rFonts w:hint="eastAsia"/>
                <w:szCs w:val="21"/>
              </w:rPr>
              <w:t>individualism</w:t>
            </w:r>
          </w:p>
        </w:tc>
      </w:tr>
      <w:tr w:rsidR="007551CD" w:rsidRPr="00E55CEB" w14:paraId="398223B7" w14:textId="77777777" w:rsidTr="009268E2">
        <w:trPr>
          <w:trHeight w:val="280"/>
        </w:trPr>
        <w:tc>
          <w:tcPr>
            <w:tcW w:w="2001" w:type="dxa"/>
            <w:tcBorders>
              <w:top w:val="nil"/>
              <w:bottom w:val="single" w:sz="4" w:space="0" w:color="auto"/>
            </w:tcBorders>
            <w:noWrap/>
            <w:vAlign w:val="center"/>
            <w:hideMark/>
          </w:tcPr>
          <w:p w14:paraId="1E3C4B58" w14:textId="77777777" w:rsidR="007551CD" w:rsidRPr="0015540F" w:rsidRDefault="007551CD" w:rsidP="009268E2">
            <w:pPr>
              <w:spacing w:line="240" w:lineRule="atLeast"/>
              <w:jc w:val="center"/>
              <w:rPr>
                <w:szCs w:val="21"/>
              </w:rPr>
            </w:pPr>
          </w:p>
        </w:tc>
        <w:tc>
          <w:tcPr>
            <w:tcW w:w="1060" w:type="dxa"/>
            <w:tcBorders>
              <w:bottom w:val="single" w:sz="4" w:space="0" w:color="auto"/>
            </w:tcBorders>
            <w:noWrap/>
            <w:vAlign w:val="center"/>
            <w:hideMark/>
          </w:tcPr>
          <w:p w14:paraId="0A23346E" w14:textId="77777777" w:rsidR="007551CD" w:rsidRPr="0015540F" w:rsidRDefault="007551CD" w:rsidP="009268E2">
            <w:pPr>
              <w:spacing w:line="240" w:lineRule="atLeast"/>
              <w:jc w:val="center"/>
              <w:rPr>
                <w:szCs w:val="21"/>
              </w:rPr>
            </w:pPr>
            <w:r w:rsidRPr="0015540F">
              <w:rPr>
                <w:rFonts w:hint="eastAsia"/>
                <w:szCs w:val="21"/>
              </w:rPr>
              <w:t>male</w:t>
            </w:r>
          </w:p>
        </w:tc>
        <w:tc>
          <w:tcPr>
            <w:tcW w:w="1252" w:type="dxa"/>
            <w:tcBorders>
              <w:bottom w:val="single" w:sz="4" w:space="0" w:color="auto"/>
            </w:tcBorders>
            <w:noWrap/>
            <w:vAlign w:val="center"/>
            <w:hideMark/>
          </w:tcPr>
          <w:p w14:paraId="039F220D" w14:textId="77777777" w:rsidR="007551CD" w:rsidRPr="0015540F" w:rsidRDefault="007551CD" w:rsidP="009268E2">
            <w:pPr>
              <w:spacing w:line="240" w:lineRule="atLeast"/>
              <w:jc w:val="center"/>
              <w:rPr>
                <w:szCs w:val="21"/>
              </w:rPr>
            </w:pPr>
            <w:r w:rsidRPr="0015540F">
              <w:rPr>
                <w:rFonts w:hint="eastAsia"/>
                <w:szCs w:val="21"/>
              </w:rPr>
              <w:t>female</w:t>
            </w:r>
          </w:p>
        </w:tc>
        <w:tc>
          <w:tcPr>
            <w:tcW w:w="989" w:type="dxa"/>
            <w:tcBorders>
              <w:bottom w:val="single" w:sz="4" w:space="0" w:color="auto"/>
            </w:tcBorders>
            <w:noWrap/>
            <w:vAlign w:val="center"/>
            <w:hideMark/>
          </w:tcPr>
          <w:p w14:paraId="0AEA0825" w14:textId="77777777" w:rsidR="007551CD" w:rsidRPr="0015540F" w:rsidRDefault="007551CD" w:rsidP="009268E2">
            <w:pPr>
              <w:spacing w:line="240" w:lineRule="atLeast"/>
              <w:jc w:val="center"/>
              <w:rPr>
                <w:szCs w:val="21"/>
              </w:rPr>
            </w:pPr>
            <w:r w:rsidRPr="0015540F">
              <w:rPr>
                <w:rFonts w:hint="eastAsia"/>
                <w:szCs w:val="21"/>
              </w:rPr>
              <w:t>male</w:t>
            </w:r>
          </w:p>
        </w:tc>
        <w:tc>
          <w:tcPr>
            <w:tcW w:w="989" w:type="dxa"/>
            <w:tcBorders>
              <w:bottom w:val="single" w:sz="4" w:space="0" w:color="auto"/>
            </w:tcBorders>
            <w:noWrap/>
            <w:vAlign w:val="center"/>
            <w:hideMark/>
          </w:tcPr>
          <w:p w14:paraId="4F47287D" w14:textId="77777777" w:rsidR="007551CD" w:rsidRPr="0015540F" w:rsidRDefault="007551CD" w:rsidP="009268E2">
            <w:pPr>
              <w:spacing w:line="240" w:lineRule="atLeast"/>
              <w:jc w:val="center"/>
              <w:rPr>
                <w:szCs w:val="21"/>
              </w:rPr>
            </w:pPr>
            <w:r w:rsidRPr="0015540F">
              <w:rPr>
                <w:rFonts w:hint="eastAsia"/>
                <w:szCs w:val="21"/>
              </w:rPr>
              <w:t>female</w:t>
            </w:r>
          </w:p>
        </w:tc>
        <w:tc>
          <w:tcPr>
            <w:tcW w:w="1001" w:type="dxa"/>
            <w:tcBorders>
              <w:bottom w:val="single" w:sz="4" w:space="0" w:color="auto"/>
            </w:tcBorders>
            <w:noWrap/>
            <w:vAlign w:val="center"/>
            <w:hideMark/>
          </w:tcPr>
          <w:p w14:paraId="77E93453" w14:textId="77777777" w:rsidR="007551CD" w:rsidRPr="0015540F" w:rsidRDefault="007551CD" w:rsidP="009268E2">
            <w:pPr>
              <w:spacing w:line="240" w:lineRule="atLeast"/>
              <w:jc w:val="center"/>
              <w:rPr>
                <w:szCs w:val="21"/>
              </w:rPr>
            </w:pPr>
            <w:r w:rsidRPr="0015540F">
              <w:rPr>
                <w:rFonts w:hint="eastAsia"/>
                <w:szCs w:val="21"/>
              </w:rPr>
              <w:t>male</w:t>
            </w:r>
          </w:p>
        </w:tc>
        <w:tc>
          <w:tcPr>
            <w:tcW w:w="993" w:type="dxa"/>
            <w:tcBorders>
              <w:bottom w:val="single" w:sz="4" w:space="0" w:color="auto"/>
            </w:tcBorders>
            <w:noWrap/>
            <w:vAlign w:val="center"/>
            <w:hideMark/>
          </w:tcPr>
          <w:p w14:paraId="48894A17" w14:textId="77777777" w:rsidR="007551CD" w:rsidRPr="0015540F" w:rsidRDefault="007551CD" w:rsidP="009268E2">
            <w:pPr>
              <w:spacing w:line="240" w:lineRule="atLeast"/>
              <w:jc w:val="center"/>
              <w:rPr>
                <w:szCs w:val="21"/>
              </w:rPr>
            </w:pPr>
            <w:r w:rsidRPr="0015540F">
              <w:rPr>
                <w:rFonts w:hint="eastAsia"/>
                <w:szCs w:val="21"/>
              </w:rPr>
              <w:t>female</w:t>
            </w:r>
          </w:p>
        </w:tc>
        <w:tc>
          <w:tcPr>
            <w:tcW w:w="989" w:type="dxa"/>
            <w:tcBorders>
              <w:bottom w:val="single" w:sz="4" w:space="0" w:color="auto"/>
            </w:tcBorders>
            <w:noWrap/>
            <w:vAlign w:val="center"/>
            <w:hideMark/>
          </w:tcPr>
          <w:p w14:paraId="55EC2A99" w14:textId="77777777" w:rsidR="007551CD" w:rsidRPr="0015540F" w:rsidRDefault="007551CD" w:rsidP="009268E2">
            <w:pPr>
              <w:spacing w:line="240" w:lineRule="atLeast"/>
              <w:jc w:val="center"/>
              <w:rPr>
                <w:szCs w:val="21"/>
              </w:rPr>
            </w:pPr>
            <w:r w:rsidRPr="0015540F">
              <w:rPr>
                <w:rFonts w:hint="eastAsia"/>
                <w:szCs w:val="21"/>
              </w:rPr>
              <w:t>male</w:t>
            </w:r>
          </w:p>
        </w:tc>
        <w:tc>
          <w:tcPr>
            <w:tcW w:w="989" w:type="dxa"/>
            <w:tcBorders>
              <w:bottom w:val="single" w:sz="4" w:space="0" w:color="auto"/>
            </w:tcBorders>
            <w:noWrap/>
            <w:vAlign w:val="center"/>
            <w:hideMark/>
          </w:tcPr>
          <w:p w14:paraId="602B0C0B" w14:textId="77777777" w:rsidR="007551CD" w:rsidRPr="0015540F" w:rsidRDefault="007551CD" w:rsidP="009268E2">
            <w:pPr>
              <w:spacing w:line="240" w:lineRule="atLeast"/>
              <w:jc w:val="center"/>
              <w:rPr>
                <w:szCs w:val="21"/>
              </w:rPr>
            </w:pPr>
            <w:r w:rsidRPr="0015540F">
              <w:rPr>
                <w:rFonts w:hint="eastAsia"/>
                <w:szCs w:val="21"/>
              </w:rPr>
              <w:t>female</w:t>
            </w:r>
          </w:p>
        </w:tc>
        <w:tc>
          <w:tcPr>
            <w:tcW w:w="989" w:type="dxa"/>
            <w:tcBorders>
              <w:bottom w:val="single" w:sz="4" w:space="0" w:color="auto"/>
            </w:tcBorders>
            <w:noWrap/>
            <w:vAlign w:val="center"/>
            <w:hideMark/>
          </w:tcPr>
          <w:p w14:paraId="6E79E161" w14:textId="77777777" w:rsidR="007551CD" w:rsidRPr="0015540F" w:rsidRDefault="007551CD" w:rsidP="009268E2">
            <w:pPr>
              <w:spacing w:line="240" w:lineRule="atLeast"/>
              <w:jc w:val="center"/>
              <w:rPr>
                <w:szCs w:val="21"/>
              </w:rPr>
            </w:pPr>
            <w:r w:rsidRPr="0015540F">
              <w:rPr>
                <w:rFonts w:hint="eastAsia"/>
                <w:szCs w:val="21"/>
              </w:rPr>
              <w:t>male</w:t>
            </w:r>
          </w:p>
        </w:tc>
        <w:tc>
          <w:tcPr>
            <w:tcW w:w="989" w:type="dxa"/>
            <w:tcBorders>
              <w:bottom w:val="single" w:sz="4" w:space="0" w:color="auto"/>
            </w:tcBorders>
            <w:noWrap/>
            <w:vAlign w:val="center"/>
            <w:hideMark/>
          </w:tcPr>
          <w:p w14:paraId="54C828D8" w14:textId="77777777" w:rsidR="007551CD" w:rsidRPr="0015540F" w:rsidRDefault="007551CD" w:rsidP="009268E2">
            <w:pPr>
              <w:spacing w:line="240" w:lineRule="atLeast"/>
              <w:jc w:val="center"/>
              <w:rPr>
                <w:szCs w:val="21"/>
              </w:rPr>
            </w:pPr>
            <w:r w:rsidRPr="0015540F">
              <w:rPr>
                <w:rFonts w:hint="eastAsia"/>
                <w:szCs w:val="21"/>
              </w:rPr>
              <w:t>female</w:t>
            </w:r>
          </w:p>
        </w:tc>
        <w:tc>
          <w:tcPr>
            <w:tcW w:w="989" w:type="dxa"/>
            <w:tcBorders>
              <w:bottom w:val="single" w:sz="4" w:space="0" w:color="auto"/>
            </w:tcBorders>
            <w:noWrap/>
            <w:vAlign w:val="center"/>
            <w:hideMark/>
          </w:tcPr>
          <w:p w14:paraId="1DD3C1CF" w14:textId="77777777" w:rsidR="007551CD" w:rsidRPr="0015540F" w:rsidRDefault="007551CD" w:rsidP="009268E2">
            <w:pPr>
              <w:spacing w:line="240" w:lineRule="atLeast"/>
              <w:jc w:val="center"/>
              <w:rPr>
                <w:szCs w:val="21"/>
              </w:rPr>
            </w:pPr>
            <w:r w:rsidRPr="0015540F">
              <w:rPr>
                <w:rFonts w:hint="eastAsia"/>
                <w:szCs w:val="21"/>
              </w:rPr>
              <w:t>male</w:t>
            </w:r>
          </w:p>
        </w:tc>
        <w:tc>
          <w:tcPr>
            <w:tcW w:w="989" w:type="dxa"/>
            <w:tcBorders>
              <w:bottom w:val="single" w:sz="4" w:space="0" w:color="auto"/>
            </w:tcBorders>
            <w:noWrap/>
            <w:vAlign w:val="center"/>
            <w:hideMark/>
          </w:tcPr>
          <w:p w14:paraId="5FBEE5C8" w14:textId="77777777" w:rsidR="007551CD" w:rsidRPr="0015540F" w:rsidRDefault="007551CD" w:rsidP="009268E2">
            <w:pPr>
              <w:spacing w:line="240" w:lineRule="atLeast"/>
              <w:jc w:val="center"/>
              <w:rPr>
                <w:szCs w:val="21"/>
              </w:rPr>
            </w:pPr>
            <w:r w:rsidRPr="0015540F">
              <w:rPr>
                <w:rFonts w:hint="eastAsia"/>
                <w:szCs w:val="21"/>
              </w:rPr>
              <w:t>female</w:t>
            </w:r>
          </w:p>
        </w:tc>
      </w:tr>
      <w:tr w:rsidR="007551CD" w:rsidRPr="00E55CEB" w14:paraId="22C7C080" w14:textId="77777777" w:rsidTr="009268E2">
        <w:trPr>
          <w:trHeight w:val="280"/>
        </w:trPr>
        <w:tc>
          <w:tcPr>
            <w:tcW w:w="2001" w:type="dxa"/>
            <w:tcBorders>
              <w:bottom w:val="nil"/>
            </w:tcBorders>
            <w:noWrap/>
            <w:vAlign w:val="center"/>
            <w:hideMark/>
          </w:tcPr>
          <w:p w14:paraId="50A0F933" w14:textId="77777777" w:rsidR="007551CD" w:rsidRPr="0015540F" w:rsidRDefault="007551CD" w:rsidP="009268E2">
            <w:pPr>
              <w:spacing w:line="240" w:lineRule="atLeast"/>
              <w:jc w:val="center"/>
              <w:rPr>
                <w:szCs w:val="21"/>
              </w:rPr>
            </w:pPr>
            <w:r w:rsidRPr="0015540F">
              <w:rPr>
                <w:rFonts w:hint="eastAsia"/>
                <w:szCs w:val="21"/>
              </w:rPr>
              <w:t>genetic distance</w:t>
            </w:r>
          </w:p>
        </w:tc>
        <w:tc>
          <w:tcPr>
            <w:tcW w:w="1060" w:type="dxa"/>
            <w:tcBorders>
              <w:bottom w:val="nil"/>
            </w:tcBorders>
            <w:noWrap/>
            <w:vAlign w:val="center"/>
            <w:hideMark/>
          </w:tcPr>
          <w:p w14:paraId="4A84EB93" w14:textId="77777777" w:rsidR="007551CD" w:rsidRPr="0015540F" w:rsidRDefault="007551CD" w:rsidP="009268E2">
            <w:pPr>
              <w:spacing w:line="240" w:lineRule="atLeast"/>
              <w:jc w:val="center"/>
              <w:rPr>
                <w:szCs w:val="21"/>
              </w:rPr>
            </w:pPr>
            <w:r w:rsidRPr="0015540F">
              <w:rPr>
                <w:rFonts w:hint="eastAsia"/>
                <w:szCs w:val="21"/>
              </w:rPr>
              <w:t>0.03*</w:t>
            </w:r>
          </w:p>
        </w:tc>
        <w:tc>
          <w:tcPr>
            <w:tcW w:w="1252" w:type="dxa"/>
            <w:tcBorders>
              <w:bottom w:val="nil"/>
            </w:tcBorders>
            <w:noWrap/>
            <w:vAlign w:val="center"/>
            <w:hideMark/>
          </w:tcPr>
          <w:p w14:paraId="684E3C45" w14:textId="77777777" w:rsidR="007551CD" w:rsidRPr="0015540F" w:rsidRDefault="007551CD" w:rsidP="009268E2">
            <w:pPr>
              <w:spacing w:line="240" w:lineRule="atLeast"/>
              <w:jc w:val="center"/>
              <w:rPr>
                <w:szCs w:val="21"/>
              </w:rPr>
            </w:pPr>
            <w:r w:rsidRPr="0015540F">
              <w:rPr>
                <w:rFonts w:hint="eastAsia"/>
                <w:szCs w:val="21"/>
              </w:rPr>
              <w:t>0.04*</w:t>
            </w:r>
          </w:p>
        </w:tc>
        <w:tc>
          <w:tcPr>
            <w:tcW w:w="989" w:type="dxa"/>
            <w:tcBorders>
              <w:bottom w:val="nil"/>
            </w:tcBorders>
            <w:noWrap/>
            <w:vAlign w:val="center"/>
            <w:hideMark/>
          </w:tcPr>
          <w:p w14:paraId="1C6B030D" w14:textId="77777777" w:rsidR="007551CD" w:rsidRPr="0015540F" w:rsidRDefault="007551CD" w:rsidP="009268E2">
            <w:pPr>
              <w:spacing w:line="240" w:lineRule="atLeast"/>
              <w:jc w:val="center"/>
              <w:rPr>
                <w:szCs w:val="21"/>
              </w:rPr>
            </w:pPr>
            <w:r w:rsidRPr="0015540F">
              <w:rPr>
                <w:rFonts w:hint="eastAsia"/>
                <w:szCs w:val="21"/>
              </w:rPr>
              <w:t>0.03</w:t>
            </w:r>
          </w:p>
        </w:tc>
        <w:tc>
          <w:tcPr>
            <w:tcW w:w="989" w:type="dxa"/>
            <w:tcBorders>
              <w:bottom w:val="nil"/>
            </w:tcBorders>
            <w:noWrap/>
            <w:vAlign w:val="center"/>
            <w:hideMark/>
          </w:tcPr>
          <w:p w14:paraId="5060D759" w14:textId="77777777" w:rsidR="007551CD" w:rsidRPr="0015540F" w:rsidRDefault="007551CD" w:rsidP="009268E2">
            <w:pPr>
              <w:spacing w:line="240" w:lineRule="atLeast"/>
              <w:jc w:val="center"/>
              <w:rPr>
                <w:szCs w:val="21"/>
              </w:rPr>
            </w:pPr>
            <w:r w:rsidRPr="0015540F">
              <w:rPr>
                <w:rFonts w:hint="eastAsia"/>
                <w:szCs w:val="21"/>
              </w:rPr>
              <w:t>0.13***</w:t>
            </w:r>
          </w:p>
        </w:tc>
        <w:tc>
          <w:tcPr>
            <w:tcW w:w="1001" w:type="dxa"/>
            <w:tcBorders>
              <w:bottom w:val="nil"/>
            </w:tcBorders>
            <w:noWrap/>
            <w:vAlign w:val="center"/>
            <w:hideMark/>
          </w:tcPr>
          <w:p w14:paraId="2E325211" w14:textId="77777777" w:rsidR="007551CD" w:rsidRPr="0015540F" w:rsidRDefault="007551CD" w:rsidP="009268E2">
            <w:pPr>
              <w:spacing w:line="240" w:lineRule="atLeast"/>
              <w:jc w:val="center"/>
              <w:rPr>
                <w:szCs w:val="21"/>
              </w:rPr>
            </w:pPr>
            <w:r w:rsidRPr="0015540F">
              <w:rPr>
                <w:rFonts w:hint="eastAsia"/>
                <w:szCs w:val="21"/>
              </w:rPr>
              <w:t>-0.14</w:t>
            </w:r>
          </w:p>
        </w:tc>
        <w:tc>
          <w:tcPr>
            <w:tcW w:w="993" w:type="dxa"/>
            <w:tcBorders>
              <w:bottom w:val="nil"/>
            </w:tcBorders>
            <w:noWrap/>
            <w:vAlign w:val="center"/>
            <w:hideMark/>
          </w:tcPr>
          <w:p w14:paraId="5B831CC2" w14:textId="77777777" w:rsidR="007551CD" w:rsidRPr="0015540F" w:rsidRDefault="007551CD" w:rsidP="009268E2">
            <w:pPr>
              <w:spacing w:line="240" w:lineRule="atLeast"/>
              <w:jc w:val="center"/>
              <w:rPr>
                <w:szCs w:val="21"/>
              </w:rPr>
            </w:pPr>
            <w:r w:rsidRPr="0015540F">
              <w:rPr>
                <w:rFonts w:hint="eastAsia"/>
                <w:szCs w:val="21"/>
              </w:rPr>
              <w:t>0.35**</w:t>
            </w:r>
          </w:p>
        </w:tc>
        <w:tc>
          <w:tcPr>
            <w:tcW w:w="989" w:type="dxa"/>
            <w:tcBorders>
              <w:bottom w:val="nil"/>
            </w:tcBorders>
            <w:noWrap/>
            <w:vAlign w:val="center"/>
            <w:hideMark/>
          </w:tcPr>
          <w:p w14:paraId="4FF31C5C" w14:textId="77777777" w:rsidR="007551CD" w:rsidRPr="0015540F" w:rsidRDefault="007551CD" w:rsidP="009268E2">
            <w:pPr>
              <w:spacing w:line="240" w:lineRule="atLeast"/>
              <w:jc w:val="center"/>
              <w:rPr>
                <w:szCs w:val="21"/>
              </w:rPr>
            </w:pPr>
            <w:r w:rsidRPr="0015540F">
              <w:rPr>
                <w:rFonts w:hint="eastAsia"/>
                <w:szCs w:val="21"/>
              </w:rPr>
              <w:t>0.03***</w:t>
            </w:r>
          </w:p>
        </w:tc>
        <w:tc>
          <w:tcPr>
            <w:tcW w:w="989" w:type="dxa"/>
            <w:tcBorders>
              <w:bottom w:val="nil"/>
            </w:tcBorders>
            <w:noWrap/>
            <w:vAlign w:val="center"/>
            <w:hideMark/>
          </w:tcPr>
          <w:p w14:paraId="3C93E61D" w14:textId="77777777" w:rsidR="007551CD" w:rsidRPr="0015540F" w:rsidRDefault="007551CD" w:rsidP="009268E2">
            <w:pPr>
              <w:spacing w:line="240" w:lineRule="atLeast"/>
              <w:jc w:val="center"/>
              <w:rPr>
                <w:szCs w:val="21"/>
              </w:rPr>
            </w:pPr>
            <w:r w:rsidRPr="0015540F">
              <w:rPr>
                <w:rFonts w:hint="eastAsia"/>
                <w:szCs w:val="21"/>
              </w:rPr>
              <w:t>0.06***</w:t>
            </w:r>
          </w:p>
        </w:tc>
        <w:tc>
          <w:tcPr>
            <w:tcW w:w="989" w:type="dxa"/>
            <w:tcBorders>
              <w:bottom w:val="nil"/>
            </w:tcBorders>
            <w:noWrap/>
            <w:vAlign w:val="center"/>
            <w:hideMark/>
          </w:tcPr>
          <w:p w14:paraId="10EFC792" w14:textId="77777777" w:rsidR="007551CD" w:rsidRPr="0015540F" w:rsidRDefault="007551CD" w:rsidP="009268E2">
            <w:pPr>
              <w:spacing w:line="240" w:lineRule="atLeast"/>
              <w:jc w:val="center"/>
              <w:rPr>
                <w:szCs w:val="21"/>
              </w:rPr>
            </w:pPr>
            <w:r w:rsidRPr="0015540F">
              <w:rPr>
                <w:rFonts w:hint="eastAsia"/>
                <w:szCs w:val="21"/>
              </w:rPr>
              <w:t>0.07**</w:t>
            </w:r>
          </w:p>
        </w:tc>
        <w:tc>
          <w:tcPr>
            <w:tcW w:w="989" w:type="dxa"/>
            <w:tcBorders>
              <w:bottom w:val="nil"/>
            </w:tcBorders>
            <w:noWrap/>
            <w:vAlign w:val="center"/>
            <w:hideMark/>
          </w:tcPr>
          <w:p w14:paraId="59C7E821" w14:textId="77777777" w:rsidR="007551CD" w:rsidRPr="0015540F" w:rsidRDefault="007551CD" w:rsidP="009268E2">
            <w:pPr>
              <w:spacing w:line="240" w:lineRule="atLeast"/>
              <w:jc w:val="center"/>
              <w:rPr>
                <w:szCs w:val="21"/>
              </w:rPr>
            </w:pPr>
            <w:r w:rsidRPr="0015540F">
              <w:rPr>
                <w:rFonts w:hint="eastAsia"/>
                <w:szCs w:val="21"/>
              </w:rPr>
              <w:t>0.05</w:t>
            </w:r>
          </w:p>
        </w:tc>
        <w:tc>
          <w:tcPr>
            <w:tcW w:w="989" w:type="dxa"/>
            <w:tcBorders>
              <w:bottom w:val="nil"/>
            </w:tcBorders>
            <w:noWrap/>
            <w:vAlign w:val="center"/>
            <w:hideMark/>
          </w:tcPr>
          <w:p w14:paraId="65212DC0" w14:textId="77777777" w:rsidR="007551CD" w:rsidRPr="0015540F" w:rsidRDefault="007551CD" w:rsidP="009268E2">
            <w:pPr>
              <w:spacing w:line="240" w:lineRule="atLeast"/>
              <w:jc w:val="center"/>
              <w:rPr>
                <w:szCs w:val="21"/>
              </w:rPr>
            </w:pPr>
            <w:r w:rsidRPr="0015540F">
              <w:rPr>
                <w:rFonts w:hint="eastAsia"/>
                <w:szCs w:val="21"/>
              </w:rPr>
              <w:t>0.01</w:t>
            </w:r>
          </w:p>
        </w:tc>
        <w:tc>
          <w:tcPr>
            <w:tcW w:w="989" w:type="dxa"/>
            <w:tcBorders>
              <w:bottom w:val="nil"/>
            </w:tcBorders>
            <w:noWrap/>
            <w:vAlign w:val="center"/>
            <w:hideMark/>
          </w:tcPr>
          <w:p w14:paraId="44E510F1" w14:textId="77777777" w:rsidR="007551CD" w:rsidRPr="0015540F" w:rsidRDefault="007551CD" w:rsidP="009268E2">
            <w:pPr>
              <w:spacing w:line="240" w:lineRule="atLeast"/>
              <w:jc w:val="center"/>
              <w:rPr>
                <w:szCs w:val="21"/>
              </w:rPr>
            </w:pPr>
            <w:r w:rsidRPr="0015540F">
              <w:rPr>
                <w:rFonts w:hint="eastAsia"/>
                <w:szCs w:val="21"/>
              </w:rPr>
              <w:t>-0.02</w:t>
            </w:r>
          </w:p>
        </w:tc>
      </w:tr>
      <w:tr w:rsidR="007551CD" w:rsidRPr="00E55CEB" w14:paraId="33F3A202" w14:textId="77777777" w:rsidTr="009268E2">
        <w:trPr>
          <w:trHeight w:val="280"/>
        </w:trPr>
        <w:tc>
          <w:tcPr>
            <w:tcW w:w="2001" w:type="dxa"/>
            <w:tcBorders>
              <w:top w:val="nil"/>
              <w:bottom w:val="nil"/>
            </w:tcBorders>
            <w:noWrap/>
            <w:vAlign w:val="center"/>
            <w:hideMark/>
          </w:tcPr>
          <w:p w14:paraId="6430A4E5" w14:textId="77777777" w:rsidR="007551CD" w:rsidRPr="0015540F" w:rsidRDefault="007551CD" w:rsidP="009268E2">
            <w:pPr>
              <w:spacing w:line="240" w:lineRule="atLeast"/>
              <w:jc w:val="center"/>
              <w:rPr>
                <w:szCs w:val="21"/>
              </w:rPr>
            </w:pPr>
          </w:p>
        </w:tc>
        <w:tc>
          <w:tcPr>
            <w:tcW w:w="1060" w:type="dxa"/>
            <w:tcBorders>
              <w:top w:val="nil"/>
              <w:bottom w:val="nil"/>
            </w:tcBorders>
            <w:noWrap/>
            <w:vAlign w:val="center"/>
            <w:hideMark/>
          </w:tcPr>
          <w:p w14:paraId="3932E073" w14:textId="77777777" w:rsidR="007551CD" w:rsidRPr="0015540F" w:rsidRDefault="007551CD" w:rsidP="009268E2">
            <w:pPr>
              <w:spacing w:line="240" w:lineRule="atLeast"/>
              <w:jc w:val="center"/>
              <w:rPr>
                <w:szCs w:val="21"/>
              </w:rPr>
            </w:pPr>
            <w:r w:rsidRPr="0015540F">
              <w:rPr>
                <w:rFonts w:hint="eastAsia"/>
                <w:szCs w:val="21"/>
              </w:rPr>
              <w:t>(1.83)</w:t>
            </w:r>
          </w:p>
        </w:tc>
        <w:tc>
          <w:tcPr>
            <w:tcW w:w="1252" w:type="dxa"/>
            <w:tcBorders>
              <w:top w:val="nil"/>
              <w:bottom w:val="nil"/>
            </w:tcBorders>
            <w:noWrap/>
            <w:vAlign w:val="center"/>
            <w:hideMark/>
          </w:tcPr>
          <w:p w14:paraId="6FD96DE5" w14:textId="77777777" w:rsidR="007551CD" w:rsidRPr="0015540F" w:rsidRDefault="007551CD" w:rsidP="009268E2">
            <w:pPr>
              <w:spacing w:line="240" w:lineRule="atLeast"/>
              <w:jc w:val="center"/>
              <w:rPr>
                <w:szCs w:val="21"/>
              </w:rPr>
            </w:pPr>
            <w:r w:rsidRPr="0015540F">
              <w:rPr>
                <w:rFonts w:hint="eastAsia"/>
                <w:szCs w:val="21"/>
              </w:rPr>
              <w:t>(2.29)</w:t>
            </w:r>
          </w:p>
        </w:tc>
        <w:tc>
          <w:tcPr>
            <w:tcW w:w="989" w:type="dxa"/>
            <w:tcBorders>
              <w:top w:val="nil"/>
              <w:bottom w:val="nil"/>
            </w:tcBorders>
            <w:noWrap/>
            <w:vAlign w:val="center"/>
            <w:hideMark/>
          </w:tcPr>
          <w:p w14:paraId="0359ED65" w14:textId="77777777" w:rsidR="007551CD" w:rsidRPr="0015540F" w:rsidRDefault="007551CD" w:rsidP="009268E2">
            <w:pPr>
              <w:spacing w:line="240" w:lineRule="atLeast"/>
              <w:jc w:val="center"/>
              <w:rPr>
                <w:szCs w:val="21"/>
              </w:rPr>
            </w:pPr>
            <w:r w:rsidRPr="0015540F">
              <w:rPr>
                <w:rFonts w:hint="eastAsia"/>
                <w:szCs w:val="21"/>
              </w:rPr>
              <w:t>(0.05)</w:t>
            </w:r>
          </w:p>
        </w:tc>
        <w:tc>
          <w:tcPr>
            <w:tcW w:w="989" w:type="dxa"/>
            <w:tcBorders>
              <w:top w:val="nil"/>
              <w:bottom w:val="nil"/>
            </w:tcBorders>
            <w:noWrap/>
            <w:vAlign w:val="center"/>
            <w:hideMark/>
          </w:tcPr>
          <w:p w14:paraId="2BF4F144" w14:textId="77777777" w:rsidR="007551CD" w:rsidRPr="0015540F" w:rsidRDefault="007551CD" w:rsidP="009268E2">
            <w:pPr>
              <w:spacing w:line="240" w:lineRule="atLeast"/>
              <w:jc w:val="center"/>
              <w:rPr>
                <w:szCs w:val="21"/>
              </w:rPr>
            </w:pPr>
            <w:r w:rsidRPr="0015540F">
              <w:rPr>
                <w:rFonts w:hint="eastAsia"/>
                <w:szCs w:val="21"/>
              </w:rPr>
              <w:t>(0.04)</w:t>
            </w:r>
          </w:p>
        </w:tc>
        <w:tc>
          <w:tcPr>
            <w:tcW w:w="1001" w:type="dxa"/>
            <w:tcBorders>
              <w:top w:val="nil"/>
              <w:bottom w:val="nil"/>
            </w:tcBorders>
            <w:noWrap/>
            <w:vAlign w:val="center"/>
            <w:hideMark/>
          </w:tcPr>
          <w:p w14:paraId="6ED892AB" w14:textId="77777777" w:rsidR="007551CD" w:rsidRPr="0015540F" w:rsidRDefault="007551CD" w:rsidP="009268E2">
            <w:pPr>
              <w:spacing w:line="240" w:lineRule="atLeast"/>
              <w:jc w:val="center"/>
              <w:rPr>
                <w:szCs w:val="21"/>
              </w:rPr>
            </w:pPr>
            <w:r w:rsidRPr="0015540F">
              <w:rPr>
                <w:rFonts w:hint="eastAsia"/>
                <w:szCs w:val="21"/>
              </w:rPr>
              <w:t>(0.08)</w:t>
            </w:r>
          </w:p>
        </w:tc>
        <w:tc>
          <w:tcPr>
            <w:tcW w:w="993" w:type="dxa"/>
            <w:tcBorders>
              <w:top w:val="nil"/>
              <w:bottom w:val="nil"/>
            </w:tcBorders>
            <w:noWrap/>
            <w:vAlign w:val="center"/>
            <w:hideMark/>
          </w:tcPr>
          <w:p w14:paraId="057FA994" w14:textId="77777777" w:rsidR="007551CD" w:rsidRPr="0015540F" w:rsidRDefault="007551CD" w:rsidP="009268E2">
            <w:pPr>
              <w:spacing w:line="240" w:lineRule="atLeast"/>
              <w:jc w:val="center"/>
              <w:rPr>
                <w:szCs w:val="21"/>
              </w:rPr>
            </w:pPr>
            <w:r w:rsidRPr="0015540F">
              <w:rPr>
                <w:rFonts w:hint="eastAsia"/>
                <w:szCs w:val="21"/>
              </w:rPr>
              <w:t>(0.14)</w:t>
            </w:r>
          </w:p>
        </w:tc>
        <w:tc>
          <w:tcPr>
            <w:tcW w:w="989" w:type="dxa"/>
            <w:tcBorders>
              <w:top w:val="nil"/>
              <w:bottom w:val="nil"/>
            </w:tcBorders>
            <w:noWrap/>
            <w:vAlign w:val="center"/>
            <w:hideMark/>
          </w:tcPr>
          <w:p w14:paraId="0D994532" w14:textId="77777777" w:rsidR="007551CD" w:rsidRPr="0015540F" w:rsidRDefault="007551CD" w:rsidP="009268E2">
            <w:pPr>
              <w:spacing w:line="240" w:lineRule="atLeast"/>
              <w:jc w:val="center"/>
              <w:rPr>
                <w:szCs w:val="21"/>
              </w:rPr>
            </w:pPr>
            <w:r w:rsidRPr="0015540F">
              <w:rPr>
                <w:rFonts w:hint="eastAsia"/>
                <w:szCs w:val="21"/>
              </w:rPr>
              <w:t>(0.01)</w:t>
            </w:r>
          </w:p>
        </w:tc>
        <w:tc>
          <w:tcPr>
            <w:tcW w:w="989" w:type="dxa"/>
            <w:tcBorders>
              <w:top w:val="nil"/>
              <w:bottom w:val="nil"/>
            </w:tcBorders>
            <w:noWrap/>
            <w:vAlign w:val="center"/>
            <w:hideMark/>
          </w:tcPr>
          <w:p w14:paraId="4C004C01" w14:textId="77777777" w:rsidR="007551CD" w:rsidRPr="0015540F" w:rsidRDefault="007551CD" w:rsidP="009268E2">
            <w:pPr>
              <w:spacing w:line="240" w:lineRule="atLeast"/>
              <w:jc w:val="center"/>
              <w:rPr>
                <w:szCs w:val="21"/>
              </w:rPr>
            </w:pPr>
            <w:r w:rsidRPr="0015540F">
              <w:rPr>
                <w:rFonts w:hint="eastAsia"/>
                <w:szCs w:val="21"/>
              </w:rPr>
              <w:t>(0.01)</w:t>
            </w:r>
          </w:p>
        </w:tc>
        <w:tc>
          <w:tcPr>
            <w:tcW w:w="989" w:type="dxa"/>
            <w:tcBorders>
              <w:top w:val="nil"/>
              <w:bottom w:val="nil"/>
            </w:tcBorders>
            <w:noWrap/>
            <w:vAlign w:val="center"/>
            <w:hideMark/>
          </w:tcPr>
          <w:p w14:paraId="4270AF16" w14:textId="77777777" w:rsidR="007551CD" w:rsidRPr="0015540F" w:rsidRDefault="007551CD" w:rsidP="009268E2">
            <w:pPr>
              <w:spacing w:line="240" w:lineRule="atLeast"/>
              <w:jc w:val="center"/>
              <w:rPr>
                <w:szCs w:val="21"/>
              </w:rPr>
            </w:pPr>
            <w:r w:rsidRPr="0015540F">
              <w:rPr>
                <w:rFonts w:hint="eastAsia"/>
                <w:szCs w:val="21"/>
              </w:rPr>
              <w:t>(0.03)</w:t>
            </w:r>
          </w:p>
        </w:tc>
        <w:tc>
          <w:tcPr>
            <w:tcW w:w="989" w:type="dxa"/>
            <w:tcBorders>
              <w:top w:val="nil"/>
              <w:bottom w:val="nil"/>
            </w:tcBorders>
            <w:noWrap/>
            <w:vAlign w:val="center"/>
            <w:hideMark/>
          </w:tcPr>
          <w:p w14:paraId="77F9A7F8" w14:textId="77777777" w:rsidR="007551CD" w:rsidRPr="0015540F" w:rsidRDefault="007551CD" w:rsidP="009268E2">
            <w:pPr>
              <w:spacing w:line="240" w:lineRule="atLeast"/>
              <w:jc w:val="center"/>
              <w:rPr>
                <w:szCs w:val="21"/>
              </w:rPr>
            </w:pPr>
            <w:r w:rsidRPr="0015540F">
              <w:rPr>
                <w:rFonts w:hint="eastAsia"/>
                <w:szCs w:val="21"/>
              </w:rPr>
              <w:t>(0.03)</w:t>
            </w:r>
          </w:p>
        </w:tc>
        <w:tc>
          <w:tcPr>
            <w:tcW w:w="989" w:type="dxa"/>
            <w:tcBorders>
              <w:top w:val="nil"/>
              <w:bottom w:val="nil"/>
            </w:tcBorders>
            <w:noWrap/>
            <w:vAlign w:val="center"/>
            <w:hideMark/>
          </w:tcPr>
          <w:p w14:paraId="3FADD226" w14:textId="77777777" w:rsidR="007551CD" w:rsidRPr="0015540F" w:rsidRDefault="007551CD" w:rsidP="009268E2">
            <w:pPr>
              <w:spacing w:line="240" w:lineRule="atLeast"/>
              <w:jc w:val="center"/>
              <w:rPr>
                <w:szCs w:val="21"/>
              </w:rPr>
            </w:pPr>
            <w:r w:rsidRPr="0015540F">
              <w:rPr>
                <w:rFonts w:hint="eastAsia"/>
                <w:szCs w:val="21"/>
              </w:rPr>
              <w:t>(0.05)</w:t>
            </w:r>
          </w:p>
        </w:tc>
        <w:tc>
          <w:tcPr>
            <w:tcW w:w="989" w:type="dxa"/>
            <w:tcBorders>
              <w:top w:val="nil"/>
              <w:bottom w:val="nil"/>
            </w:tcBorders>
            <w:noWrap/>
            <w:vAlign w:val="center"/>
            <w:hideMark/>
          </w:tcPr>
          <w:p w14:paraId="0A63DBCB" w14:textId="77777777" w:rsidR="007551CD" w:rsidRPr="0015540F" w:rsidRDefault="007551CD" w:rsidP="009268E2">
            <w:pPr>
              <w:spacing w:line="240" w:lineRule="atLeast"/>
              <w:jc w:val="center"/>
              <w:rPr>
                <w:szCs w:val="21"/>
              </w:rPr>
            </w:pPr>
            <w:r w:rsidRPr="0015540F">
              <w:rPr>
                <w:rFonts w:hint="eastAsia"/>
                <w:szCs w:val="21"/>
              </w:rPr>
              <w:t>(0.08)</w:t>
            </w:r>
          </w:p>
        </w:tc>
      </w:tr>
      <w:tr w:rsidR="007551CD" w:rsidRPr="00E55CEB" w14:paraId="0B877453" w14:textId="77777777" w:rsidTr="009268E2">
        <w:trPr>
          <w:trHeight w:val="280"/>
        </w:trPr>
        <w:tc>
          <w:tcPr>
            <w:tcW w:w="2001" w:type="dxa"/>
            <w:tcBorders>
              <w:top w:val="nil"/>
              <w:bottom w:val="nil"/>
            </w:tcBorders>
            <w:noWrap/>
            <w:vAlign w:val="center"/>
            <w:hideMark/>
          </w:tcPr>
          <w:p w14:paraId="249B0776" w14:textId="77777777" w:rsidR="007551CD" w:rsidRPr="0015540F" w:rsidRDefault="007551CD" w:rsidP="009268E2">
            <w:pPr>
              <w:spacing w:line="240" w:lineRule="atLeast"/>
              <w:jc w:val="center"/>
              <w:rPr>
                <w:szCs w:val="21"/>
              </w:rPr>
            </w:pPr>
            <w:r w:rsidRPr="00BF2A28">
              <w:rPr>
                <w:szCs w:val="21"/>
              </w:rPr>
              <w:t>geographic distance</w:t>
            </w:r>
          </w:p>
        </w:tc>
        <w:tc>
          <w:tcPr>
            <w:tcW w:w="1060" w:type="dxa"/>
            <w:tcBorders>
              <w:top w:val="nil"/>
              <w:bottom w:val="nil"/>
            </w:tcBorders>
            <w:noWrap/>
            <w:vAlign w:val="center"/>
            <w:hideMark/>
          </w:tcPr>
          <w:p w14:paraId="6A7A0073" w14:textId="77777777" w:rsidR="007551CD" w:rsidRPr="0015540F" w:rsidRDefault="007551CD" w:rsidP="009268E2">
            <w:pPr>
              <w:spacing w:line="240" w:lineRule="atLeast"/>
              <w:jc w:val="center"/>
              <w:rPr>
                <w:szCs w:val="21"/>
              </w:rPr>
            </w:pPr>
            <w:r w:rsidRPr="0015540F">
              <w:rPr>
                <w:rFonts w:hint="eastAsia"/>
                <w:szCs w:val="21"/>
              </w:rPr>
              <w:t>-0.00</w:t>
            </w:r>
          </w:p>
        </w:tc>
        <w:tc>
          <w:tcPr>
            <w:tcW w:w="1252" w:type="dxa"/>
            <w:tcBorders>
              <w:top w:val="nil"/>
              <w:bottom w:val="nil"/>
            </w:tcBorders>
            <w:noWrap/>
            <w:vAlign w:val="center"/>
            <w:hideMark/>
          </w:tcPr>
          <w:p w14:paraId="657019A9" w14:textId="77777777" w:rsidR="007551CD" w:rsidRPr="0015540F" w:rsidRDefault="007551CD" w:rsidP="009268E2">
            <w:pPr>
              <w:spacing w:line="240" w:lineRule="atLeast"/>
              <w:jc w:val="center"/>
              <w:rPr>
                <w:szCs w:val="21"/>
              </w:rPr>
            </w:pPr>
            <w:r w:rsidRPr="0015540F">
              <w:rPr>
                <w:rFonts w:hint="eastAsia"/>
                <w:szCs w:val="21"/>
              </w:rPr>
              <w:t>-0.00</w:t>
            </w:r>
          </w:p>
        </w:tc>
        <w:tc>
          <w:tcPr>
            <w:tcW w:w="989" w:type="dxa"/>
            <w:tcBorders>
              <w:top w:val="nil"/>
              <w:bottom w:val="nil"/>
            </w:tcBorders>
            <w:noWrap/>
            <w:vAlign w:val="center"/>
            <w:hideMark/>
          </w:tcPr>
          <w:p w14:paraId="18955917" w14:textId="77777777" w:rsidR="007551CD" w:rsidRPr="0015540F" w:rsidRDefault="007551CD" w:rsidP="009268E2">
            <w:pPr>
              <w:spacing w:line="240" w:lineRule="atLeast"/>
              <w:jc w:val="center"/>
              <w:rPr>
                <w:szCs w:val="21"/>
              </w:rPr>
            </w:pPr>
            <w:r w:rsidRPr="0015540F">
              <w:rPr>
                <w:rFonts w:hint="eastAsia"/>
                <w:szCs w:val="21"/>
              </w:rPr>
              <w:t>-0.00</w:t>
            </w:r>
          </w:p>
        </w:tc>
        <w:tc>
          <w:tcPr>
            <w:tcW w:w="989" w:type="dxa"/>
            <w:tcBorders>
              <w:top w:val="nil"/>
              <w:bottom w:val="nil"/>
            </w:tcBorders>
            <w:noWrap/>
            <w:vAlign w:val="center"/>
            <w:hideMark/>
          </w:tcPr>
          <w:p w14:paraId="34878206" w14:textId="77777777" w:rsidR="007551CD" w:rsidRPr="0015540F" w:rsidRDefault="007551CD" w:rsidP="009268E2">
            <w:pPr>
              <w:spacing w:line="240" w:lineRule="atLeast"/>
              <w:jc w:val="center"/>
              <w:rPr>
                <w:szCs w:val="21"/>
              </w:rPr>
            </w:pPr>
            <w:r w:rsidRPr="0015540F">
              <w:rPr>
                <w:rFonts w:hint="eastAsia"/>
                <w:szCs w:val="21"/>
              </w:rPr>
              <w:t>0.00**</w:t>
            </w:r>
          </w:p>
        </w:tc>
        <w:tc>
          <w:tcPr>
            <w:tcW w:w="1001" w:type="dxa"/>
            <w:tcBorders>
              <w:top w:val="nil"/>
              <w:bottom w:val="nil"/>
            </w:tcBorders>
            <w:noWrap/>
            <w:vAlign w:val="center"/>
            <w:hideMark/>
          </w:tcPr>
          <w:p w14:paraId="4D9402A3" w14:textId="77777777" w:rsidR="007551CD" w:rsidRPr="0015540F" w:rsidRDefault="007551CD" w:rsidP="009268E2">
            <w:pPr>
              <w:spacing w:line="240" w:lineRule="atLeast"/>
              <w:jc w:val="center"/>
              <w:rPr>
                <w:szCs w:val="21"/>
              </w:rPr>
            </w:pPr>
            <w:r w:rsidRPr="0015540F">
              <w:rPr>
                <w:rFonts w:hint="eastAsia"/>
                <w:szCs w:val="21"/>
              </w:rPr>
              <w:t>0.00</w:t>
            </w:r>
          </w:p>
        </w:tc>
        <w:tc>
          <w:tcPr>
            <w:tcW w:w="993" w:type="dxa"/>
            <w:tcBorders>
              <w:top w:val="nil"/>
              <w:bottom w:val="nil"/>
            </w:tcBorders>
            <w:noWrap/>
            <w:vAlign w:val="center"/>
            <w:hideMark/>
          </w:tcPr>
          <w:p w14:paraId="4235F49E" w14:textId="77777777" w:rsidR="007551CD" w:rsidRPr="0015540F" w:rsidRDefault="007551CD" w:rsidP="009268E2">
            <w:pPr>
              <w:spacing w:line="240" w:lineRule="atLeast"/>
              <w:jc w:val="center"/>
              <w:rPr>
                <w:szCs w:val="21"/>
              </w:rPr>
            </w:pPr>
            <w:r w:rsidRPr="0015540F">
              <w:rPr>
                <w:rFonts w:hint="eastAsia"/>
                <w:szCs w:val="21"/>
              </w:rPr>
              <w:t>-0.00</w:t>
            </w:r>
          </w:p>
        </w:tc>
        <w:tc>
          <w:tcPr>
            <w:tcW w:w="989" w:type="dxa"/>
            <w:tcBorders>
              <w:top w:val="nil"/>
              <w:bottom w:val="nil"/>
            </w:tcBorders>
            <w:noWrap/>
            <w:vAlign w:val="center"/>
            <w:hideMark/>
          </w:tcPr>
          <w:p w14:paraId="2AF61D3A" w14:textId="77777777" w:rsidR="007551CD" w:rsidRPr="0015540F" w:rsidRDefault="007551CD" w:rsidP="009268E2">
            <w:pPr>
              <w:spacing w:line="240" w:lineRule="atLeast"/>
              <w:jc w:val="center"/>
              <w:rPr>
                <w:szCs w:val="21"/>
              </w:rPr>
            </w:pPr>
            <w:r w:rsidRPr="0015540F">
              <w:rPr>
                <w:rFonts w:hint="eastAsia"/>
                <w:szCs w:val="21"/>
              </w:rPr>
              <w:t>0.00</w:t>
            </w:r>
          </w:p>
        </w:tc>
        <w:tc>
          <w:tcPr>
            <w:tcW w:w="989" w:type="dxa"/>
            <w:tcBorders>
              <w:top w:val="nil"/>
              <w:bottom w:val="nil"/>
            </w:tcBorders>
            <w:noWrap/>
            <w:vAlign w:val="center"/>
            <w:hideMark/>
          </w:tcPr>
          <w:p w14:paraId="3ECC0D04" w14:textId="77777777" w:rsidR="007551CD" w:rsidRPr="0015540F" w:rsidRDefault="007551CD" w:rsidP="009268E2">
            <w:pPr>
              <w:spacing w:line="240" w:lineRule="atLeast"/>
              <w:jc w:val="center"/>
              <w:rPr>
                <w:szCs w:val="21"/>
              </w:rPr>
            </w:pPr>
            <w:r w:rsidRPr="0015540F">
              <w:rPr>
                <w:rFonts w:hint="eastAsia"/>
                <w:szCs w:val="21"/>
              </w:rPr>
              <w:t>-0.00</w:t>
            </w:r>
          </w:p>
        </w:tc>
        <w:tc>
          <w:tcPr>
            <w:tcW w:w="989" w:type="dxa"/>
            <w:tcBorders>
              <w:top w:val="nil"/>
              <w:bottom w:val="nil"/>
            </w:tcBorders>
            <w:noWrap/>
            <w:vAlign w:val="center"/>
            <w:hideMark/>
          </w:tcPr>
          <w:p w14:paraId="351C2F37" w14:textId="77777777" w:rsidR="007551CD" w:rsidRPr="0015540F" w:rsidRDefault="007551CD" w:rsidP="009268E2">
            <w:pPr>
              <w:spacing w:line="240" w:lineRule="atLeast"/>
              <w:jc w:val="center"/>
              <w:rPr>
                <w:szCs w:val="21"/>
              </w:rPr>
            </w:pPr>
            <w:r w:rsidRPr="0015540F">
              <w:rPr>
                <w:rFonts w:hint="eastAsia"/>
                <w:szCs w:val="21"/>
              </w:rPr>
              <w:t>0.00**</w:t>
            </w:r>
          </w:p>
        </w:tc>
        <w:tc>
          <w:tcPr>
            <w:tcW w:w="989" w:type="dxa"/>
            <w:tcBorders>
              <w:top w:val="nil"/>
              <w:bottom w:val="nil"/>
            </w:tcBorders>
            <w:noWrap/>
            <w:vAlign w:val="center"/>
            <w:hideMark/>
          </w:tcPr>
          <w:p w14:paraId="154C25E1" w14:textId="77777777" w:rsidR="007551CD" w:rsidRPr="0015540F" w:rsidRDefault="007551CD" w:rsidP="009268E2">
            <w:pPr>
              <w:spacing w:line="240" w:lineRule="atLeast"/>
              <w:jc w:val="center"/>
              <w:rPr>
                <w:szCs w:val="21"/>
              </w:rPr>
            </w:pPr>
            <w:r w:rsidRPr="0015540F">
              <w:rPr>
                <w:rFonts w:hint="eastAsia"/>
                <w:szCs w:val="21"/>
              </w:rPr>
              <w:t>0.00**</w:t>
            </w:r>
          </w:p>
        </w:tc>
        <w:tc>
          <w:tcPr>
            <w:tcW w:w="989" w:type="dxa"/>
            <w:tcBorders>
              <w:top w:val="nil"/>
              <w:bottom w:val="nil"/>
            </w:tcBorders>
            <w:noWrap/>
            <w:vAlign w:val="center"/>
            <w:hideMark/>
          </w:tcPr>
          <w:p w14:paraId="2555D480" w14:textId="77777777" w:rsidR="007551CD" w:rsidRPr="0015540F" w:rsidRDefault="007551CD" w:rsidP="009268E2">
            <w:pPr>
              <w:spacing w:line="240" w:lineRule="atLeast"/>
              <w:jc w:val="center"/>
              <w:rPr>
                <w:szCs w:val="21"/>
              </w:rPr>
            </w:pPr>
            <w:r w:rsidRPr="0015540F">
              <w:rPr>
                <w:rFonts w:hint="eastAsia"/>
                <w:szCs w:val="21"/>
              </w:rPr>
              <w:t>0.00***</w:t>
            </w:r>
          </w:p>
        </w:tc>
        <w:tc>
          <w:tcPr>
            <w:tcW w:w="989" w:type="dxa"/>
            <w:tcBorders>
              <w:top w:val="nil"/>
              <w:bottom w:val="nil"/>
            </w:tcBorders>
            <w:noWrap/>
            <w:vAlign w:val="center"/>
            <w:hideMark/>
          </w:tcPr>
          <w:p w14:paraId="68C5E8F9" w14:textId="77777777" w:rsidR="007551CD" w:rsidRPr="0015540F" w:rsidRDefault="007551CD" w:rsidP="009268E2">
            <w:pPr>
              <w:spacing w:line="240" w:lineRule="atLeast"/>
              <w:jc w:val="center"/>
              <w:rPr>
                <w:szCs w:val="21"/>
              </w:rPr>
            </w:pPr>
            <w:r w:rsidRPr="0015540F">
              <w:rPr>
                <w:rFonts w:hint="eastAsia"/>
                <w:szCs w:val="21"/>
              </w:rPr>
              <w:t>0.00***</w:t>
            </w:r>
          </w:p>
        </w:tc>
      </w:tr>
      <w:tr w:rsidR="007551CD" w:rsidRPr="00E55CEB" w14:paraId="0BAD5E7F" w14:textId="77777777" w:rsidTr="009268E2">
        <w:trPr>
          <w:trHeight w:val="280"/>
        </w:trPr>
        <w:tc>
          <w:tcPr>
            <w:tcW w:w="2001" w:type="dxa"/>
            <w:tcBorders>
              <w:top w:val="nil"/>
              <w:bottom w:val="nil"/>
            </w:tcBorders>
            <w:noWrap/>
            <w:vAlign w:val="center"/>
            <w:hideMark/>
          </w:tcPr>
          <w:p w14:paraId="66863BCA" w14:textId="77777777" w:rsidR="007551CD" w:rsidRPr="0015540F" w:rsidRDefault="007551CD" w:rsidP="009268E2">
            <w:pPr>
              <w:spacing w:line="240" w:lineRule="atLeast"/>
              <w:jc w:val="center"/>
              <w:rPr>
                <w:szCs w:val="21"/>
              </w:rPr>
            </w:pPr>
          </w:p>
        </w:tc>
        <w:tc>
          <w:tcPr>
            <w:tcW w:w="1060" w:type="dxa"/>
            <w:tcBorders>
              <w:top w:val="nil"/>
              <w:bottom w:val="nil"/>
            </w:tcBorders>
            <w:noWrap/>
            <w:vAlign w:val="center"/>
            <w:hideMark/>
          </w:tcPr>
          <w:p w14:paraId="46B09198" w14:textId="77777777" w:rsidR="007551CD" w:rsidRPr="0015540F" w:rsidRDefault="007551CD" w:rsidP="009268E2">
            <w:pPr>
              <w:spacing w:line="240" w:lineRule="atLeast"/>
              <w:jc w:val="center"/>
              <w:rPr>
                <w:szCs w:val="21"/>
              </w:rPr>
            </w:pPr>
            <w:r w:rsidRPr="0015540F">
              <w:rPr>
                <w:rFonts w:hint="eastAsia"/>
                <w:szCs w:val="21"/>
              </w:rPr>
              <w:t>(0.00)</w:t>
            </w:r>
          </w:p>
        </w:tc>
        <w:tc>
          <w:tcPr>
            <w:tcW w:w="1252" w:type="dxa"/>
            <w:tcBorders>
              <w:top w:val="nil"/>
              <w:bottom w:val="nil"/>
            </w:tcBorders>
            <w:noWrap/>
            <w:vAlign w:val="center"/>
            <w:hideMark/>
          </w:tcPr>
          <w:p w14:paraId="7ECE4C8E" w14:textId="77777777" w:rsidR="007551CD" w:rsidRPr="0015540F" w:rsidRDefault="007551CD" w:rsidP="009268E2">
            <w:pPr>
              <w:spacing w:line="240" w:lineRule="atLeast"/>
              <w:jc w:val="center"/>
              <w:rPr>
                <w:szCs w:val="21"/>
              </w:rPr>
            </w:pPr>
            <w:r w:rsidRPr="0015540F">
              <w:rPr>
                <w:rFonts w:hint="eastAsia"/>
                <w:szCs w:val="21"/>
              </w:rPr>
              <w:t>(0.00)</w:t>
            </w:r>
          </w:p>
        </w:tc>
        <w:tc>
          <w:tcPr>
            <w:tcW w:w="989" w:type="dxa"/>
            <w:tcBorders>
              <w:top w:val="nil"/>
              <w:bottom w:val="nil"/>
            </w:tcBorders>
            <w:noWrap/>
            <w:vAlign w:val="center"/>
            <w:hideMark/>
          </w:tcPr>
          <w:p w14:paraId="4B5BE9B5" w14:textId="77777777" w:rsidR="007551CD" w:rsidRPr="0015540F" w:rsidRDefault="007551CD" w:rsidP="009268E2">
            <w:pPr>
              <w:spacing w:line="240" w:lineRule="atLeast"/>
              <w:jc w:val="center"/>
              <w:rPr>
                <w:szCs w:val="21"/>
              </w:rPr>
            </w:pPr>
            <w:r w:rsidRPr="0015540F">
              <w:rPr>
                <w:rFonts w:hint="eastAsia"/>
                <w:szCs w:val="21"/>
              </w:rPr>
              <w:t>(0.00)</w:t>
            </w:r>
          </w:p>
        </w:tc>
        <w:tc>
          <w:tcPr>
            <w:tcW w:w="989" w:type="dxa"/>
            <w:tcBorders>
              <w:top w:val="nil"/>
              <w:bottom w:val="nil"/>
            </w:tcBorders>
            <w:noWrap/>
            <w:vAlign w:val="center"/>
            <w:hideMark/>
          </w:tcPr>
          <w:p w14:paraId="2021A3FD" w14:textId="77777777" w:rsidR="007551CD" w:rsidRPr="0015540F" w:rsidRDefault="007551CD" w:rsidP="009268E2">
            <w:pPr>
              <w:spacing w:line="240" w:lineRule="atLeast"/>
              <w:jc w:val="center"/>
              <w:rPr>
                <w:szCs w:val="21"/>
              </w:rPr>
            </w:pPr>
            <w:r w:rsidRPr="0015540F">
              <w:rPr>
                <w:rFonts w:hint="eastAsia"/>
                <w:szCs w:val="21"/>
              </w:rPr>
              <w:t>(0.00)</w:t>
            </w:r>
          </w:p>
        </w:tc>
        <w:tc>
          <w:tcPr>
            <w:tcW w:w="1001" w:type="dxa"/>
            <w:tcBorders>
              <w:top w:val="nil"/>
              <w:bottom w:val="nil"/>
            </w:tcBorders>
            <w:noWrap/>
            <w:vAlign w:val="center"/>
            <w:hideMark/>
          </w:tcPr>
          <w:p w14:paraId="459CF594" w14:textId="77777777" w:rsidR="007551CD" w:rsidRPr="0015540F" w:rsidRDefault="007551CD" w:rsidP="009268E2">
            <w:pPr>
              <w:spacing w:line="240" w:lineRule="atLeast"/>
              <w:jc w:val="center"/>
              <w:rPr>
                <w:szCs w:val="21"/>
              </w:rPr>
            </w:pPr>
            <w:r w:rsidRPr="0015540F">
              <w:rPr>
                <w:rFonts w:hint="eastAsia"/>
                <w:szCs w:val="21"/>
              </w:rPr>
              <w:t>(0.00)</w:t>
            </w:r>
          </w:p>
        </w:tc>
        <w:tc>
          <w:tcPr>
            <w:tcW w:w="993" w:type="dxa"/>
            <w:tcBorders>
              <w:top w:val="nil"/>
              <w:bottom w:val="nil"/>
            </w:tcBorders>
            <w:noWrap/>
            <w:vAlign w:val="center"/>
            <w:hideMark/>
          </w:tcPr>
          <w:p w14:paraId="31861259" w14:textId="77777777" w:rsidR="007551CD" w:rsidRPr="0015540F" w:rsidRDefault="007551CD" w:rsidP="009268E2">
            <w:pPr>
              <w:spacing w:line="240" w:lineRule="atLeast"/>
              <w:jc w:val="center"/>
              <w:rPr>
                <w:szCs w:val="21"/>
              </w:rPr>
            </w:pPr>
            <w:r w:rsidRPr="0015540F">
              <w:rPr>
                <w:rFonts w:hint="eastAsia"/>
                <w:szCs w:val="21"/>
              </w:rPr>
              <w:t>(0.00)</w:t>
            </w:r>
          </w:p>
        </w:tc>
        <w:tc>
          <w:tcPr>
            <w:tcW w:w="989" w:type="dxa"/>
            <w:tcBorders>
              <w:top w:val="nil"/>
              <w:bottom w:val="nil"/>
            </w:tcBorders>
            <w:noWrap/>
            <w:vAlign w:val="center"/>
            <w:hideMark/>
          </w:tcPr>
          <w:p w14:paraId="7F7AA32A" w14:textId="77777777" w:rsidR="007551CD" w:rsidRPr="0015540F" w:rsidRDefault="007551CD" w:rsidP="009268E2">
            <w:pPr>
              <w:spacing w:line="240" w:lineRule="atLeast"/>
              <w:jc w:val="center"/>
              <w:rPr>
                <w:szCs w:val="21"/>
              </w:rPr>
            </w:pPr>
            <w:r w:rsidRPr="0015540F">
              <w:rPr>
                <w:rFonts w:hint="eastAsia"/>
                <w:szCs w:val="21"/>
              </w:rPr>
              <w:t>(0.00)</w:t>
            </w:r>
          </w:p>
        </w:tc>
        <w:tc>
          <w:tcPr>
            <w:tcW w:w="989" w:type="dxa"/>
            <w:tcBorders>
              <w:top w:val="nil"/>
              <w:bottom w:val="nil"/>
            </w:tcBorders>
            <w:noWrap/>
            <w:vAlign w:val="center"/>
            <w:hideMark/>
          </w:tcPr>
          <w:p w14:paraId="1ED2835D" w14:textId="77777777" w:rsidR="007551CD" w:rsidRPr="0015540F" w:rsidRDefault="007551CD" w:rsidP="009268E2">
            <w:pPr>
              <w:spacing w:line="240" w:lineRule="atLeast"/>
              <w:jc w:val="center"/>
              <w:rPr>
                <w:szCs w:val="21"/>
              </w:rPr>
            </w:pPr>
            <w:r w:rsidRPr="0015540F">
              <w:rPr>
                <w:rFonts w:hint="eastAsia"/>
                <w:szCs w:val="21"/>
              </w:rPr>
              <w:t>(0.00)</w:t>
            </w:r>
          </w:p>
        </w:tc>
        <w:tc>
          <w:tcPr>
            <w:tcW w:w="989" w:type="dxa"/>
            <w:tcBorders>
              <w:top w:val="nil"/>
              <w:bottom w:val="nil"/>
            </w:tcBorders>
            <w:noWrap/>
            <w:vAlign w:val="center"/>
            <w:hideMark/>
          </w:tcPr>
          <w:p w14:paraId="0D063911" w14:textId="77777777" w:rsidR="007551CD" w:rsidRPr="0015540F" w:rsidRDefault="007551CD" w:rsidP="009268E2">
            <w:pPr>
              <w:spacing w:line="240" w:lineRule="atLeast"/>
              <w:jc w:val="center"/>
              <w:rPr>
                <w:szCs w:val="21"/>
              </w:rPr>
            </w:pPr>
            <w:r w:rsidRPr="0015540F">
              <w:rPr>
                <w:rFonts w:hint="eastAsia"/>
                <w:szCs w:val="21"/>
              </w:rPr>
              <w:t>(0.00)</w:t>
            </w:r>
          </w:p>
        </w:tc>
        <w:tc>
          <w:tcPr>
            <w:tcW w:w="989" w:type="dxa"/>
            <w:tcBorders>
              <w:top w:val="nil"/>
              <w:bottom w:val="nil"/>
            </w:tcBorders>
            <w:noWrap/>
            <w:vAlign w:val="center"/>
            <w:hideMark/>
          </w:tcPr>
          <w:p w14:paraId="42C7F015" w14:textId="77777777" w:rsidR="007551CD" w:rsidRPr="0015540F" w:rsidRDefault="007551CD" w:rsidP="009268E2">
            <w:pPr>
              <w:spacing w:line="240" w:lineRule="atLeast"/>
              <w:jc w:val="center"/>
              <w:rPr>
                <w:szCs w:val="21"/>
              </w:rPr>
            </w:pPr>
            <w:r w:rsidRPr="0015540F">
              <w:rPr>
                <w:rFonts w:hint="eastAsia"/>
                <w:szCs w:val="21"/>
              </w:rPr>
              <w:t>(0.00)</w:t>
            </w:r>
          </w:p>
        </w:tc>
        <w:tc>
          <w:tcPr>
            <w:tcW w:w="989" w:type="dxa"/>
            <w:tcBorders>
              <w:top w:val="nil"/>
              <w:bottom w:val="nil"/>
            </w:tcBorders>
            <w:noWrap/>
            <w:vAlign w:val="center"/>
            <w:hideMark/>
          </w:tcPr>
          <w:p w14:paraId="0B52243B" w14:textId="77777777" w:rsidR="007551CD" w:rsidRPr="0015540F" w:rsidRDefault="007551CD" w:rsidP="009268E2">
            <w:pPr>
              <w:spacing w:line="240" w:lineRule="atLeast"/>
              <w:jc w:val="center"/>
              <w:rPr>
                <w:szCs w:val="21"/>
              </w:rPr>
            </w:pPr>
            <w:r w:rsidRPr="0015540F">
              <w:rPr>
                <w:rFonts w:hint="eastAsia"/>
                <w:szCs w:val="21"/>
              </w:rPr>
              <w:t>(0.00)</w:t>
            </w:r>
          </w:p>
        </w:tc>
        <w:tc>
          <w:tcPr>
            <w:tcW w:w="989" w:type="dxa"/>
            <w:tcBorders>
              <w:top w:val="nil"/>
              <w:bottom w:val="nil"/>
            </w:tcBorders>
            <w:noWrap/>
            <w:vAlign w:val="center"/>
            <w:hideMark/>
          </w:tcPr>
          <w:p w14:paraId="6944B3AA" w14:textId="77777777" w:rsidR="007551CD" w:rsidRPr="0015540F" w:rsidRDefault="007551CD" w:rsidP="009268E2">
            <w:pPr>
              <w:spacing w:line="240" w:lineRule="atLeast"/>
              <w:jc w:val="center"/>
              <w:rPr>
                <w:szCs w:val="21"/>
              </w:rPr>
            </w:pPr>
            <w:r w:rsidRPr="0015540F">
              <w:rPr>
                <w:rFonts w:hint="eastAsia"/>
                <w:szCs w:val="21"/>
              </w:rPr>
              <w:t>(0.00)</w:t>
            </w:r>
          </w:p>
        </w:tc>
      </w:tr>
      <w:tr w:rsidR="007551CD" w:rsidRPr="00E55CEB" w14:paraId="00842E6E" w14:textId="77777777" w:rsidTr="009268E2">
        <w:trPr>
          <w:trHeight w:val="280"/>
        </w:trPr>
        <w:tc>
          <w:tcPr>
            <w:tcW w:w="2001" w:type="dxa"/>
            <w:tcBorders>
              <w:top w:val="nil"/>
              <w:bottom w:val="nil"/>
            </w:tcBorders>
            <w:noWrap/>
            <w:vAlign w:val="center"/>
            <w:hideMark/>
          </w:tcPr>
          <w:p w14:paraId="150EEA88" w14:textId="77777777" w:rsidR="007551CD" w:rsidRPr="0015540F" w:rsidRDefault="007551CD" w:rsidP="009268E2">
            <w:pPr>
              <w:spacing w:line="240" w:lineRule="atLeast"/>
              <w:jc w:val="center"/>
              <w:rPr>
                <w:szCs w:val="21"/>
              </w:rPr>
            </w:pPr>
            <w:r w:rsidRPr="0015540F">
              <w:rPr>
                <w:rFonts w:hint="eastAsia"/>
                <w:szCs w:val="21"/>
              </w:rPr>
              <w:t>dialect distance</w:t>
            </w:r>
          </w:p>
        </w:tc>
        <w:tc>
          <w:tcPr>
            <w:tcW w:w="1060" w:type="dxa"/>
            <w:tcBorders>
              <w:top w:val="nil"/>
              <w:bottom w:val="nil"/>
            </w:tcBorders>
            <w:noWrap/>
            <w:vAlign w:val="center"/>
            <w:hideMark/>
          </w:tcPr>
          <w:p w14:paraId="78482650" w14:textId="77777777" w:rsidR="007551CD" w:rsidRPr="0015540F" w:rsidRDefault="007551CD" w:rsidP="009268E2">
            <w:pPr>
              <w:spacing w:line="240" w:lineRule="atLeast"/>
              <w:jc w:val="center"/>
              <w:rPr>
                <w:szCs w:val="21"/>
              </w:rPr>
            </w:pPr>
            <w:r w:rsidRPr="0015540F">
              <w:rPr>
                <w:rFonts w:hint="eastAsia"/>
                <w:szCs w:val="21"/>
              </w:rPr>
              <w:t>-5.05*</w:t>
            </w:r>
          </w:p>
        </w:tc>
        <w:tc>
          <w:tcPr>
            <w:tcW w:w="1252" w:type="dxa"/>
            <w:tcBorders>
              <w:top w:val="nil"/>
              <w:bottom w:val="nil"/>
            </w:tcBorders>
            <w:noWrap/>
            <w:vAlign w:val="center"/>
            <w:hideMark/>
          </w:tcPr>
          <w:p w14:paraId="02F2D323" w14:textId="77777777" w:rsidR="007551CD" w:rsidRPr="0015540F" w:rsidRDefault="007551CD" w:rsidP="009268E2">
            <w:pPr>
              <w:spacing w:line="240" w:lineRule="atLeast"/>
              <w:jc w:val="center"/>
              <w:rPr>
                <w:szCs w:val="21"/>
              </w:rPr>
            </w:pPr>
            <w:r w:rsidRPr="0015540F">
              <w:rPr>
                <w:rFonts w:hint="eastAsia"/>
                <w:szCs w:val="21"/>
              </w:rPr>
              <w:t>1.89</w:t>
            </w:r>
          </w:p>
        </w:tc>
        <w:tc>
          <w:tcPr>
            <w:tcW w:w="989" w:type="dxa"/>
            <w:tcBorders>
              <w:top w:val="nil"/>
              <w:bottom w:val="nil"/>
            </w:tcBorders>
            <w:noWrap/>
            <w:vAlign w:val="center"/>
            <w:hideMark/>
          </w:tcPr>
          <w:p w14:paraId="389A93CC" w14:textId="77777777" w:rsidR="007551CD" w:rsidRPr="0015540F" w:rsidRDefault="007551CD" w:rsidP="009268E2">
            <w:pPr>
              <w:spacing w:line="240" w:lineRule="atLeast"/>
              <w:jc w:val="center"/>
              <w:rPr>
                <w:szCs w:val="21"/>
              </w:rPr>
            </w:pPr>
            <w:r w:rsidRPr="0015540F">
              <w:rPr>
                <w:rFonts w:hint="eastAsia"/>
                <w:szCs w:val="21"/>
              </w:rPr>
              <w:t>0.10</w:t>
            </w:r>
          </w:p>
        </w:tc>
        <w:tc>
          <w:tcPr>
            <w:tcW w:w="989" w:type="dxa"/>
            <w:tcBorders>
              <w:top w:val="nil"/>
              <w:bottom w:val="nil"/>
            </w:tcBorders>
            <w:noWrap/>
            <w:vAlign w:val="center"/>
            <w:hideMark/>
          </w:tcPr>
          <w:p w14:paraId="1D24C7CA" w14:textId="77777777" w:rsidR="007551CD" w:rsidRPr="0015540F" w:rsidRDefault="007551CD" w:rsidP="009268E2">
            <w:pPr>
              <w:spacing w:line="240" w:lineRule="atLeast"/>
              <w:jc w:val="center"/>
              <w:rPr>
                <w:szCs w:val="21"/>
              </w:rPr>
            </w:pPr>
            <w:r w:rsidRPr="0015540F">
              <w:rPr>
                <w:rFonts w:hint="eastAsia"/>
                <w:szCs w:val="21"/>
              </w:rPr>
              <w:t>-0.05</w:t>
            </w:r>
          </w:p>
        </w:tc>
        <w:tc>
          <w:tcPr>
            <w:tcW w:w="1001" w:type="dxa"/>
            <w:tcBorders>
              <w:top w:val="nil"/>
              <w:bottom w:val="nil"/>
            </w:tcBorders>
            <w:noWrap/>
            <w:vAlign w:val="center"/>
            <w:hideMark/>
          </w:tcPr>
          <w:p w14:paraId="27115039" w14:textId="77777777" w:rsidR="007551CD" w:rsidRPr="0015540F" w:rsidRDefault="007551CD" w:rsidP="009268E2">
            <w:pPr>
              <w:spacing w:line="240" w:lineRule="atLeast"/>
              <w:jc w:val="center"/>
              <w:rPr>
                <w:szCs w:val="21"/>
              </w:rPr>
            </w:pPr>
            <w:r w:rsidRPr="0015540F">
              <w:rPr>
                <w:rFonts w:hint="eastAsia"/>
                <w:szCs w:val="21"/>
              </w:rPr>
              <w:t>-0.08</w:t>
            </w:r>
          </w:p>
        </w:tc>
        <w:tc>
          <w:tcPr>
            <w:tcW w:w="993" w:type="dxa"/>
            <w:tcBorders>
              <w:top w:val="nil"/>
              <w:bottom w:val="nil"/>
            </w:tcBorders>
            <w:noWrap/>
            <w:vAlign w:val="center"/>
            <w:hideMark/>
          </w:tcPr>
          <w:p w14:paraId="5E3F6B41" w14:textId="77777777" w:rsidR="007551CD" w:rsidRPr="0015540F" w:rsidRDefault="007551CD" w:rsidP="009268E2">
            <w:pPr>
              <w:spacing w:line="240" w:lineRule="atLeast"/>
              <w:jc w:val="center"/>
              <w:rPr>
                <w:szCs w:val="21"/>
              </w:rPr>
            </w:pPr>
            <w:r w:rsidRPr="0015540F">
              <w:rPr>
                <w:rFonts w:hint="eastAsia"/>
                <w:szCs w:val="21"/>
              </w:rPr>
              <w:t>-0.23</w:t>
            </w:r>
          </w:p>
        </w:tc>
        <w:tc>
          <w:tcPr>
            <w:tcW w:w="989" w:type="dxa"/>
            <w:tcBorders>
              <w:top w:val="nil"/>
              <w:bottom w:val="nil"/>
            </w:tcBorders>
            <w:noWrap/>
            <w:vAlign w:val="center"/>
            <w:hideMark/>
          </w:tcPr>
          <w:p w14:paraId="42028091" w14:textId="77777777" w:rsidR="007551CD" w:rsidRPr="0015540F" w:rsidRDefault="007551CD" w:rsidP="009268E2">
            <w:pPr>
              <w:spacing w:line="240" w:lineRule="atLeast"/>
              <w:jc w:val="center"/>
              <w:rPr>
                <w:szCs w:val="21"/>
              </w:rPr>
            </w:pPr>
            <w:r w:rsidRPr="0015540F">
              <w:rPr>
                <w:rFonts w:hint="eastAsia"/>
                <w:szCs w:val="21"/>
              </w:rPr>
              <w:t>-0.00</w:t>
            </w:r>
          </w:p>
        </w:tc>
        <w:tc>
          <w:tcPr>
            <w:tcW w:w="989" w:type="dxa"/>
            <w:tcBorders>
              <w:top w:val="nil"/>
              <w:bottom w:val="nil"/>
            </w:tcBorders>
            <w:noWrap/>
            <w:vAlign w:val="center"/>
            <w:hideMark/>
          </w:tcPr>
          <w:p w14:paraId="750B205A" w14:textId="77777777" w:rsidR="007551CD" w:rsidRPr="0015540F" w:rsidRDefault="007551CD" w:rsidP="009268E2">
            <w:pPr>
              <w:spacing w:line="240" w:lineRule="atLeast"/>
              <w:jc w:val="center"/>
              <w:rPr>
                <w:szCs w:val="21"/>
              </w:rPr>
            </w:pPr>
            <w:r w:rsidRPr="0015540F">
              <w:rPr>
                <w:rFonts w:hint="eastAsia"/>
                <w:szCs w:val="21"/>
              </w:rPr>
              <w:t>0.06***</w:t>
            </w:r>
          </w:p>
        </w:tc>
        <w:tc>
          <w:tcPr>
            <w:tcW w:w="989" w:type="dxa"/>
            <w:tcBorders>
              <w:top w:val="nil"/>
              <w:bottom w:val="nil"/>
            </w:tcBorders>
            <w:noWrap/>
            <w:vAlign w:val="center"/>
            <w:hideMark/>
          </w:tcPr>
          <w:p w14:paraId="46E50931" w14:textId="77777777" w:rsidR="007551CD" w:rsidRPr="0015540F" w:rsidRDefault="007551CD" w:rsidP="009268E2">
            <w:pPr>
              <w:spacing w:line="240" w:lineRule="atLeast"/>
              <w:jc w:val="center"/>
              <w:rPr>
                <w:szCs w:val="21"/>
              </w:rPr>
            </w:pPr>
            <w:r w:rsidRPr="0015540F">
              <w:rPr>
                <w:rFonts w:hint="eastAsia"/>
                <w:szCs w:val="21"/>
              </w:rPr>
              <w:t>0.04</w:t>
            </w:r>
          </w:p>
        </w:tc>
        <w:tc>
          <w:tcPr>
            <w:tcW w:w="989" w:type="dxa"/>
            <w:tcBorders>
              <w:top w:val="nil"/>
              <w:bottom w:val="nil"/>
            </w:tcBorders>
            <w:noWrap/>
            <w:vAlign w:val="center"/>
            <w:hideMark/>
          </w:tcPr>
          <w:p w14:paraId="5B9E773D" w14:textId="77777777" w:rsidR="007551CD" w:rsidRPr="0015540F" w:rsidRDefault="007551CD" w:rsidP="009268E2">
            <w:pPr>
              <w:spacing w:line="240" w:lineRule="atLeast"/>
              <w:jc w:val="center"/>
              <w:rPr>
                <w:szCs w:val="21"/>
              </w:rPr>
            </w:pPr>
            <w:r w:rsidRPr="0015540F">
              <w:rPr>
                <w:rFonts w:hint="eastAsia"/>
                <w:szCs w:val="21"/>
              </w:rPr>
              <w:t>0.32***</w:t>
            </w:r>
          </w:p>
        </w:tc>
        <w:tc>
          <w:tcPr>
            <w:tcW w:w="989" w:type="dxa"/>
            <w:tcBorders>
              <w:top w:val="nil"/>
              <w:bottom w:val="nil"/>
            </w:tcBorders>
            <w:noWrap/>
            <w:vAlign w:val="center"/>
            <w:hideMark/>
          </w:tcPr>
          <w:p w14:paraId="69514237" w14:textId="77777777" w:rsidR="007551CD" w:rsidRPr="0015540F" w:rsidRDefault="007551CD" w:rsidP="009268E2">
            <w:pPr>
              <w:spacing w:line="240" w:lineRule="atLeast"/>
              <w:jc w:val="center"/>
              <w:rPr>
                <w:szCs w:val="21"/>
              </w:rPr>
            </w:pPr>
            <w:r w:rsidRPr="0015540F">
              <w:rPr>
                <w:rFonts w:hint="eastAsia"/>
                <w:szCs w:val="21"/>
              </w:rPr>
              <w:t>-0.03</w:t>
            </w:r>
          </w:p>
        </w:tc>
        <w:tc>
          <w:tcPr>
            <w:tcW w:w="989" w:type="dxa"/>
            <w:tcBorders>
              <w:top w:val="nil"/>
              <w:bottom w:val="nil"/>
            </w:tcBorders>
            <w:noWrap/>
            <w:vAlign w:val="center"/>
            <w:hideMark/>
          </w:tcPr>
          <w:p w14:paraId="6D6616C3" w14:textId="77777777" w:rsidR="007551CD" w:rsidRPr="0015540F" w:rsidRDefault="007551CD" w:rsidP="009268E2">
            <w:pPr>
              <w:spacing w:line="240" w:lineRule="atLeast"/>
              <w:jc w:val="center"/>
              <w:rPr>
                <w:szCs w:val="21"/>
              </w:rPr>
            </w:pPr>
            <w:r w:rsidRPr="0015540F">
              <w:rPr>
                <w:rFonts w:hint="eastAsia"/>
                <w:szCs w:val="21"/>
              </w:rPr>
              <w:t>0.50***</w:t>
            </w:r>
          </w:p>
        </w:tc>
      </w:tr>
      <w:tr w:rsidR="007551CD" w:rsidRPr="00E55CEB" w14:paraId="38A866CB" w14:textId="77777777" w:rsidTr="009268E2">
        <w:trPr>
          <w:trHeight w:val="280"/>
        </w:trPr>
        <w:tc>
          <w:tcPr>
            <w:tcW w:w="2001" w:type="dxa"/>
            <w:tcBorders>
              <w:top w:val="nil"/>
              <w:bottom w:val="nil"/>
            </w:tcBorders>
            <w:noWrap/>
            <w:vAlign w:val="center"/>
            <w:hideMark/>
          </w:tcPr>
          <w:p w14:paraId="69F5E18A" w14:textId="77777777" w:rsidR="007551CD" w:rsidRPr="0015540F" w:rsidRDefault="007551CD" w:rsidP="009268E2">
            <w:pPr>
              <w:spacing w:line="240" w:lineRule="atLeast"/>
              <w:jc w:val="center"/>
              <w:rPr>
                <w:szCs w:val="21"/>
              </w:rPr>
            </w:pPr>
          </w:p>
        </w:tc>
        <w:tc>
          <w:tcPr>
            <w:tcW w:w="1060" w:type="dxa"/>
            <w:tcBorders>
              <w:top w:val="nil"/>
              <w:bottom w:val="nil"/>
            </w:tcBorders>
            <w:noWrap/>
            <w:vAlign w:val="center"/>
            <w:hideMark/>
          </w:tcPr>
          <w:p w14:paraId="18DA5217" w14:textId="77777777" w:rsidR="007551CD" w:rsidRPr="0015540F" w:rsidRDefault="007551CD" w:rsidP="009268E2">
            <w:pPr>
              <w:spacing w:line="240" w:lineRule="atLeast"/>
              <w:jc w:val="center"/>
              <w:rPr>
                <w:szCs w:val="21"/>
              </w:rPr>
            </w:pPr>
            <w:r w:rsidRPr="0015540F">
              <w:rPr>
                <w:rFonts w:hint="eastAsia"/>
                <w:szCs w:val="21"/>
              </w:rPr>
              <w:t>(2.66)</w:t>
            </w:r>
          </w:p>
        </w:tc>
        <w:tc>
          <w:tcPr>
            <w:tcW w:w="1252" w:type="dxa"/>
            <w:tcBorders>
              <w:top w:val="nil"/>
              <w:bottom w:val="nil"/>
            </w:tcBorders>
            <w:noWrap/>
            <w:vAlign w:val="center"/>
            <w:hideMark/>
          </w:tcPr>
          <w:p w14:paraId="0A8BEAF7" w14:textId="77777777" w:rsidR="007551CD" w:rsidRPr="0015540F" w:rsidRDefault="007551CD" w:rsidP="009268E2">
            <w:pPr>
              <w:spacing w:line="240" w:lineRule="atLeast"/>
              <w:jc w:val="center"/>
              <w:rPr>
                <w:szCs w:val="21"/>
              </w:rPr>
            </w:pPr>
            <w:r w:rsidRPr="0015540F">
              <w:rPr>
                <w:rFonts w:hint="eastAsia"/>
                <w:szCs w:val="21"/>
              </w:rPr>
              <w:t>(2.90)</w:t>
            </w:r>
          </w:p>
        </w:tc>
        <w:tc>
          <w:tcPr>
            <w:tcW w:w="989" w:type="dxa"/>
            <w:tcBorders>
              <w:top w:val="nil"/>
              <w:bottom w:val="nil"/>
            </w:tcBorders>
            <w:noWrap/>
            <w:vAlign w:val="center"/>
            <w:hideMark/>
          </w:tcPr>
          <w:p w14:paraId="34C1B875" w14:textId="77777777" w:rsidR="007551CD" w:rsidRPr="0015540F" w:rsidRDefault="007551CD" w:rsidP="009268E2">
            <w:pPr>
              <w:spacing w:line="240" w:lineRule="atLeast"/>
              <w:jc w:val="center"/>
              <w:rPr>
                <w:szCs w:val="21"/>
              </w:rPr>
            </w:pPr>
            <w:r w:rsidRPr="0015540F">
              <w:rPr>
                <w:rFonts w:hint="eastAsia"/>
                <w:szCs w:val="21"/>
              </w:rPr>
              <w:t>(0.07)</w:t>
            </w:r>
          </w:p>
        </w:tc>
        <w:tc>
          <w:tcPr>
            <w:tcW w:w="989" w:type="dxa"/>
            <w:tcBorders>
              <w:top w:val="nil"/>
              <w:bottom w:val="nil"/>
            </w:tcBorders>
            <w:noWrap/>
            <w:vAlign w:val="center"/>
            <w:hideMark/>
          </w:tcPr>
          <w:p w14:paraId="06CE3939" w14:textId="77777777" w:rsidR="007551CD" w:rsidRPr="0015540F" w:rsidRDefault="007551CD" w:rsidP="009268E2">
            <w:pPr>
              <w:spacing w:line="240" w:lineRule="atLeast"/>
              <w:jc w:val="center"/>
              <w:rPr>
                <w:szCs w:val="21"/>
              </w:rPr>
            </w:pPr>
            <w:r w:rsidRPr="0015540F">
              <w:rPr>
                <w:rFonts w:hint="eastAsia"/>
                <w:szCs w:val="21"/>
              </w:rPr>
              <w:t>(0.06)</w:t>
            </w:r>
          </w:p>
        </w:tc>
        <w:tc>
          <w:tcPr>
            <w:tcW w:w="1001" w:type="dxa"/>
            <w:tcBorders>
              <w:top w:val="nil"/>
              <w:bottom w:val="nil"/>
            </w:tcBorders>
            <w:noWrap/>
            <w:vAlign w:val="center"/>
            <w:hideMark/>
          </w:tcPr>
          <w:p w14:paraId="3075F595" w14:textId="77777777" w:rsidR="007551CD" w:rsidRPr="0015540F" w:rsidRDefault="007551CD" w:rsidP="009268E2">
            <w:pPr>
              <w:spacing w:line="240" w:lineRule="atLeast"/>
              <w:jc w:val="center"/>
              <w:rPr>
                <w:szCs w:val="21"/>
              </w:rPr>
            </w:pPr>
            <w:r w:rsidRPr="0015540F">
              <w:rPr>
                <w:rFonts w:hint="eastAsia"/>
                <w:szCs w:val="21"/>
              </w:rPr>
              <w:t>(0.12)</w:t>
            </w:r>
          </w:p>
        </w:tc>
        <w:tc>
          <w:tcPr>
            <w:tcW w:w="993" w:type="dxa"/>
            <w:tcBorders>
              <w:top w:val="nil"/>
              <w:bottom w:val="nil"/>
            </w:tcBorders>
            <w:noWrap/>
            <w:vAlign w:val="center"/>
            <w:hideMark/>
          </w:tcPr>
          <w:p w14:paraId="385B1F9C" w14:textId="77777777" w:rsidR="007551CD" w:rsidRPr="0015540F" w:rsidRDefault="007551CD" w:rsidP="009268E2">
            <w:pPr>
              <w:spacing w:line="240" w:lineRule="atLeast"/>
              <w:jc w:val="center"/>
              <w:rPr>
                <w:szCs w:val="21"/>
              </w:rPr>
            </w:pPr>
            <w:r w:rsidRPr="0015540F">
              <w:rPr>
                <w:rFonts w:hint="eastAsia"/>
                <w:szCs w:val="21"/>
              </w:rPr>
              <w:t>(0.16)</w:t>
            </w:r>
          </w:p>
        </w:tc>
        <w:tc>
          <w:tcPr>
            <w:tcW w:w="989" w:type="dxa"/>
            <w:tcBorders>
              <w:top w:val="nil"/>
              <w:bottom w:val="nil"/>
            </w:tcBorders>
            <w:noWrap/>
            <w:vAlign w:val="center"/>
            <w:hideMark/>
          </w:tcPr>
          <w:p w14:paraId="1AD86C48" w14:textId="77777777" w:rsidR="007551CD" w:rsidRPr="0015540F" w:rsidRDefault="007551CD" w:rsidP="009268E2">
            <w:pPr>
              <w:spacing w:line="240" w:lineRule="atLeast"/>
              <w:jc w:val="center"/>
              <w:rPr>
                <w:szCs w:val="21"/>
              </w:rPr>
            </w:pPr>
            <w:r w:rsidRPr="0015540F">
              <w:rPr>
                <w:rFonts w:hint="eastAsia"/>
                <w:szCs w:val="21"/>
              </w:rPr>
              <w:t>(0.01)</w:t>
            </w:r>
          </w:p>
        </w:tc>
        <w:tc>
          <w:tcPr>
            <w:tcW w:w="989" w:type="dxa"/>
            <w:tcBorders>
              <w:top w:val="nil"/>
              <w:bottom w:val="nil"/>
            </w:tcBorders>
            <w:noWrap/>
            <w:vAlign w:val="center"/>
            <w:hideMark/>
          </w:tcPr>
          <w:p w14:paraId="7BBEBA01" w14:textId="77777777" w:rsidR="007551CD" w:rsidRPr="0015540F" w:rsidRDefault="007551CD" w:rsidP="009268E2">
            <w:pPr>
              <w:spacing w:line="240" w:lineRule="atLeast"/>
              <w:jc w:val="center"/>
              <w:rPr>
                <w:szCs w:val="21"/>
              </w:rPr>
            </w:pPr>
            <w:r w:rsidRPr="0015540F">
              <w:rPr>
                <w:rFonts w:hint="eastAsia"/>
                <w:szCs w:val="21"/>
              </w:rPr>
              <w:t>(0.02)</w:t>
            </w:r>
          </w:p>
        </w:tc>
        <w:tc>
          <w:tcPr>
            <w:tcW w:w="989" w:type="dxa"/>
            <w:tcBorders>
              <w:top w:val="nil"/>
              <w:bottom w:val="nil"/>
            </w:tcBorders>
            <w:noWrap/>
            <w:vAlign w:val="center"/>
            <w:hideMark/>
          </w:tcPr>
          <w:p w14:paraId="5EF2ACE0" w14:textId="77777777" w:rsidR="007551CD" w:rsidRPr="0015540F" w:rsidRDefault="007551CD" w:rsidP="009268E2">
            <w:pPr>
              <w:spacing w:line="240" w:lineRule="atLeast"/>
              <w:jc w:val="center"/>
              <w:rPr>
                <w:szCs w:val="21"/>
              </w:rPr>
            </w:pPr>
            <w:r w:rsidRPr="0015540F">
              <w:rPr>
                <w:rFonts w:hint="eastAsia"/>
                <w:szCs w:val="21"/>
              </w:rPr>
              <w:t>(0.03)</w:t>
            </w:r>
          </w:p>
        </w:tc>
        <w:tc>
          <w:tcPr>
            <w:tcW w:w="989" w:type="dxa"/>
            <w:tcBorders>
              <w:top w:val="nil"/>
              <w:bottom w:val="nil"/>
            </w:tcBorders>
            <w:noWrap/>
            <w:vAlign w:val="center"/>
            <w:hideMark/>
          </w:tcPr>
          <w:p w14:paraId="1EDEF89A" w14:textId="77777777" w:rsidR="007551CD" w:rsidRPr="0015540F" w:rsidRDefault="007551CD" w:rsidP="009268E2">
            <w:pPr>
              <w:spacing w:line="240" w:lineRule="atLeast"/>
              <w:jc w:val="center"/>
              <w:rPr>
                <w:szCs w:val="21"/>
              </w:rPr>
            </w:pPr>
            <w:r w:rsidRPr="0015540F">
              <w:rPr>
                <w:rFonts w:hint="eastAsia"/>
                <w:szCs w:val="21"/>
              </w:rPr>
              <w:t>(0.06)</w:t>
            </w:r>
          </w:p>
        </w:tc>
        <w:tc>
          <w:tcPr>
            <w:tcW w:w="989" w:type="dxa"/>
            <w:tcBorders>
              <w:top w:val="nil"/>
              <w:bottom w:val="nil"/>
            </w:tcBorders>
            <w:noWrap/>
            <w:vAlign w:val="center"/>
            <w:hideMark/>
          </w:tcPr>
          <w:p w14:paraId="6AF3DCA5" w14:textId="77777777" w:rsidR="007551CD" w:rsidRPr="0015540F" w:rsidRDefault="007551CD" w:rsidP="009268E2">
            <w:pPr>
              <w:spacing w:line="240" w:lineRule="atLeast"/>
              <w:jc w:val="center"/>
              <w:rPr>
                <w:szCs w:val="21"/>
              </w:rPr>
            </w:pPr>
            <w:r w:rsidRPr="0015540F">
              <w:rPr>
                <w:rFonts w:hint="eastAsia"/>
                <w:szCs w:val="21"/>
              </w:rPr>
              <w:t>(0.06)</w:t>
            </w:r>
          </w:p>
        </w:tc>
        <w:tc>
          <w:tcPr>
            <w:tcW w:w="989" w:type="dxa"/>
            <w:tcBorders>
              <w:top w:val="nil"/>
              <w:bottom w:val="nil"/>
            </w:tcBorders>
            <w:noWrap/>
            <w:vAlign w:val="center"/>
            <w:hideMark/>
          </w:tcPr>
          <w:p w14:paraId="2864A8B1" w14:textId="77777777" w:rsidR="007551CD" w:rsidRPr="0015540F" w:rsidRDefault="007551CD" w:rsidP="009268E2">
            <w:pPr>
              <w:spacing w:line="240" w:lineRule="atLeast"/>
              <w:jc w:val="center"/>
              <w:rPr>
                <w:szCs w:val="21"/>
              </w:rPr>
            </w:pPr>
            <w:r w:rsidRPr="0015540F">
              <w:rPr>
                <w:rFonts w:hint="eastAsia"/>
                <w:szCs w:val="21"/>
              </w:rPr>
              <w:t>(0.13)</w:t>
            </w:r>
          </w:p>
        </w:tc>
      </w:tr>
      <w:tr w:rsidR="007551CD" w:rsidRPr="00E55CEB" w14:paraId="0965774E" w14:textId="77777777" w:rsidTr="009268E2">
        <w:trPr>
          <w:trHeight w:val="280"/>
        </w:trPr>
        <w:tc>
          <w:tcPr>
            <w:tcW w:w="2001" w:type="dxa"/>
            <w:tcBorders>
              <w:top w:val="nil"/>
              <w:bottom w:val="nil"/>
            </w:tcBorders>
            <w:noWrap/>
            <w:vAlign w:val="center"/>
            <w:hideMark/>
          </w:tcPr>
          <w:p w14:paraId="2F7C4114" w14:textId="77777777" w:rsidR="007551CD" w:rsidRPr="0015540F" w:rsidRDefault="007551CD" w:rsidP="009268E2">
            <w:pPr>
              <w:spacing w:line="240" w:lineRule="atLeast"/>
              <w:jc w:val="center"/>
              <w:rPr>
                <w:szCs w:val="21"/>
              </w:rPr>
            </w:pPr>
            <w:r>
              <w:rPr>
                <w:szCs w:val="21"/>
              </w:rPr>
              <w:t>Hu Line</w:t>
            </w:r>
          </w:p>
        </w:tc>
        <w:tc>
          <w:tcPr>
            <w:tcW w:w="1060" w:type="dxa"/>
            <w:tcBorders>
              <w:top w:val="nil"/>
              <w:bottom w:val="nil"/>
            </w:tcBorders>
            <w:noWrap/>
            <w:vAlign w:val="center"/>
            <w:hideMark/>
          </w:tcPr>
          <w:p w14:paraId="4CD9731B" w14:textId="77777777" w:rsidR="007551CD" w:rsidRPr="0015540F" w:rsidRDefault="007551CD" w:rsidP="009268E2">
            <w:pPr>
              <w:spacing w:line="240" w:lineRule="atLeast"/>
              <w:jc w:val="center"/>
              <w:rPr>
                <w:szCs w:val="21"/>
              </w:rPr>
            </w:pPr>
            <w:r w:rsidRPr="0015540F">
              <w:rPr>
                <w:rFonts w:hint="eastAsia"/>
                <w:szCs w:val="21"/>
              </w:rPr>
              <w:t>3.96***</w:t>
            </w:r>
          </w:p>
        </w:tc>
        <w:tc>
          <w:tcPr>
            <w:tcW w:w="1252" w:type="dxa"/>
            <w:tcBorders>
              <w:top w:val="nil"/>
              <w:bottom w:val="nil"/>
            </w:tcBorders>
            <w:noWrap/>
            <w:vAlign w:val="center"/>
            <w:hideMark/>
          </w:tcPr>
          <w:p w14:paraId="4D21C0A7" w14:textId="77777777" w:rsidR="007551CD" w:rsidRPr="0015540F" w:rsidRDefault="007551CD" w:rsidP="009268E2">
            <w:pPr>
              <w:spacing w:line="240" w:lineRule="atLeast"/>
              <w:jc w:val="center"/>
              <w:rPr>
                <w:szCs w:val="21"/>
              </w:rPr>
            </w:pPr>
            <w:r w:rsidRPr="0015540F">
              <w:rPr>
                <w:rFonts w:hint="eastAsia"/>
                <w:szCs w:val="21"/>
              </w:rPr>
              <w:t>-1.77</w:t>
            </w:r>
          </w:p>
        </w:tc>
        <w:tc>
          <w:tcPr>
            <w:tcW w:w="989" w:type="dxa"/>
            <w:tcBorders>
              <w:top w:val="nil"/>
              <w:bottom w:val="nil"/>
            </w:tcBorders>
            <w:noWrap/>
            <w:vAlign w:val="center"/>
            <w:hideMark/>
          </w:tcPr>
          <w:p w14:paraId="22E8AB73" w14:textId="77777777" w:rsidR="007551CD" w:rsidRPr="0015540F" w:rsidRDefault="007551CD" w:rsidP="009268E2">
            <w:pPr>
              <w:spacing w:line="240" w:lineRule="atLeast"/>
              <w:jc w:val="center"/>
              <w:rPr>
                <w:szCs w:val="21"/>
              </w:rPr>
            </w:pPr>
            <w:r w:rsidRPr="0015540F">
              <w:rPr>
                <w:rFonts w:hint="eastAsia"/>
                <w:szCs w:val="21"/>
              </w:rPr>
              <w:t>-0.04</w:t>
            </w:r>
          </w:p>
        </w:tc>
        <w:tc>
          <w:tcPr>
            <w:tcW w:w="989" w:type="dxa"/>
            <w:tcBorders>
              <w:top w:val="nil"/>
              <w:bottom w:val="nil"/>
            </w:tcBorders>
            <w:noWrap/>
            <w:vAlign w:val="center"/>
            <w:hideMark/>
          </w:tcPr>
          <w:p w14:paraId="53061A04" w14:textId="77777777" w:rsidR="007551CD" w:rsidRPr="0015540F" w:rsidRDefault="007551CD" w:rsidP="009268E2">
            <w:pPr>
              <w:spacing w:line="240" w:lineRule="atLeast"/>
              <w:jc w:val="center"/>
              <w:rPr>
                <w:szCs w:val="21"/>
              </w:rPr>
            </w:pPr>
            <w:r w:rsidRPr="0015540F">
              <w:rPr>
                <w:rFonts w:hint="eastAsia"/>
                <w:szCs w:val="21"/>
              </w:rPr>
              <w:t>-0.02</w:t>
            </w:r>
          </w:p>
        </w:tc>
        <w:tc>
          <w:tcPr>
            <w:tcW w:w="1001" w:type="dxa"/>
            <w:tcBorders>
              <w:top w:val="nil"/>
              <w:bottom w:val="nil"/>
            </w:tcBorders>
            <w:noWrap/>
            <w:vAlign w:val="center"/>
            <w:hideMark/>
          </w:tcPr>
          <w:p w14:paraId="2C20F0FC" w14:textId="77777777" w:rsidR="007551CD" w:rsidRPr="0015540F" w:rsidRDefault="007551CD" w:rsidP="009268E2">
            <w:pPr>
              <w:spacing w:line="240" w:lineRule="atLeast"/>
              <w:jc w:val="center"/>
              <w:rPr>
                <w:szCs w:val="21"/>
              </w:rPr>
            </w:pPr>
            <w:r w:rsidRPr="0015540F">
              <w:rPr>
                <w:rFonts w:hint="eastAsia"/>
                <w:szCs w:val="21"/>
              </w:rPr>
              <w:t>-0.11**</w:t>
            </w:r>
          </w:p>
        </w:tc>
        <w:tc>
          <w:tcPr>
            <w:tcW w:w="993" w:type="dxa"/>
            <w:tcBorders>
              <w:top w:val="nil"/>
              <w:bottom w:val="nil"/>
            </w:tcBorders>
            <w:noWrap/>
            <w:vAlign w:val="center"/>
            <w:hideMark/>
          </w:tcPr>
          <w:p w14:paraId="06C9ABBF" w14:textId="77777777" w:rsidR="007551CD" w:rsidRPr="0015540F" w:rsidRDefault="007551CD" w:rsidP="009268E2">
            <w:pPr>
              <w:spacing w:line="240" w:lineRule="atLeast"/>
              <w:jc w:val="center"/>
              <w:rPr>
                <w:szCs w:val="21"/>
              </w:rPr>
            </w:pPr>
            <w:r w:rsidRPr="0015540F">
              <w:rPr>
                <w:rFonts w:hint="eastAsia"/>
                <w:szCs w:val="21"/>
              </w:rPr>
              <w:t>-0.03</w:t>
            </w:r>
          </w:p>
        </w:tc>
        <w:tc>
          <w:tcPr>
            <w:tcW w:w="989" w:type="dxa"/>
            <w:tcBorders>
              <w:top w:val="nil"/>
              <w:bottom w:val="nil"/>
            </w:tcBorders>
            <w:noWrap/>
            <w:vAlign w:val="center"/>
            <w:hideMark/>
          </w:tcPr>
          <w:p w14:paraId="01CE7AB5" w14:textId="77777777" w:rsidR="007551CD" w:rsidRPr="0015540F" w:rsidRDefault="007551CD" w:rsidP="009268E2">
            <w:pPr>
              <w:spacing w:line="240" w:lineRule="atLeast"/>
              <w:jc w:val="center"/>
              <w:rPr>
                <w:szCs w:val="21"/>
              </w:rPr>
            </w:pPr>
            <w:r w:rsidRPr="0015540F">
              <w:rPr>
                <w:rFonts w:hint="eastAsia"/>
                <w:szCs w:val="21"/>
              </w:rPr>
              <w:t>-0.00</w:t>
            </w:r>
          </w:p>
        </w:tc>
        <w:tc>
          <w:tcPr>
            <w:tcW w:w="989" w:type="dxa"/>
            <w:tcBorders>
              <w:top w:val="nil"/>
              <w:bottom w:val="nil"/>
            </w:tcBorders>
            <w:noWrap/>
            <w:vAlign w:val="center"/>
            <w:hideMark/>
          </w:tcPr>
          <w:p w14:paraId="69462DB2" w14:textId="77777777" w:rsidR="007551CD" w:rsidRPr="0015540F" w:rsidRDefault="007551CD" w:rsidP="009268E2">
            <w:pPr>
              <w:spacing w:line="240" w:lineRule="atLeast"/>
              <w:jc w:val="center"/>
              <w:rPr>
                <w:szCs w:val="21"/>
              </w:rPr>
            </w:pPr>
            <w:r w:rsidRPr="0015540F">
              <w:rPr>
                <w:rFonts w:hint="eastAsia"/>
                <w:szCs w:val="21"/>
              </w:rPr>
              <w:t>0.00</w:t>
            </w:r>
          </w:p>
        </w:tc>
        <w:tc>
          <w:tcPr>
            <w:tcW w:w="989" w:type="dxa"/>
            <w:tcBorders>
              <w:top w:val="nil"/>
              <w:bottom w:val="nil"/>
            </w:tcBorders>
            <w:noWrap/>
            <w:vAlign w:val="center"/>
            <w:hideMark/>
          </w:tcPr>
          <w:p w14:paraId="4453EB7E" w14:textId="77777777" w:rsidR="007551CD" w:rsidRPr="0015540F" w:rsidRDefault="007551CD" w:rsidP="009268E2">
            <w:pPr>
              <w:spacing w:line="240" w:lineRule="atLeast"/>
              <w:jc w:val="center"/>
              <w:rPr>
                <w:szCs w:val="21"/>
              </w:rPr>
            </w:pPr>
            <w:r w:rsidRPr="0015540F">
              <w:rPr>
                <w:rFonts w:hint="eastAsia"/>
                <w:szCs w:val="21"/>
              </w:rPr>
              <w:t>-0.03**</w:t>
            </w:r>
          </w:p>
        </w:tc>
        <w:tc>
          <w:tcPr>
            <w:tcW w:w="989" w:type="dxa"/>
            <w:tcBorders>
              <w:top w:val="nil"/>
              <w:bottom w:val="nil"/>
            </w:tcBorders>
            <w:noWrap/>
            <w:vAlign w:val="center"/>
            <w:hideMark/>
          </w:tcPr>
          <w:p w14:paraId="627E2BD8" w14:textId="77777777" w:rsidR="007551CD" w:rsidRPr="0015540F" w:rsidRDefault="007551CD" w:rsidP="009268E2">
            <w:pPr>
              <w:spacing w:line="240" w:lineRule="atLeast"/>
              <w:jc w:val="center"/>
              <w:rPr>
                <w:szCs w:val="21"/>
              </w:rPr>
            </w:pPr>
            <w:r w:rsidRPr="0015540F">
              <w:rPr>
                <w:rFonts w:hint="eastAsia"/>
                <w:szCs w:val="21"/>
              </w:rPr>
              <w:t>0.10***</w:t>
            </w:r>
          </w:p>
        </w:tc>
        <w:tc>
          <w:tcPr>
            <w:tcW w:w="989" w:type="dxa"/>
            <w:tcBorders>
              <w:top w:val="nil"/>
              <w:bottom w:val="nil"/>
            </w:tcBorders>
            <w:noWrap/>
            <w:vAlign w:val="center"/>
            <w:hideMark/>
          </w:tcPr>
          <w:p w14:paraId="1D64ECF7" w14:textId="77777777" w:rsidR="007551CD" w:rsidRPr="0015540F" w:rsidRDefault="007551CD" w:rsidP="009268E2">
            <w:pPr>
              <w:spacing w:line="240" w:lineRule="atLeast"/>
              <w:jc w:val="center"/>
              <w:rPr>
                <w:szCs w:val="21"/>
              </w:rPr>
            </w:pPr>
            <w:r w:rsidRPr="0015540F">
              <w:rPr>
                <w:rFonts w:hint="eastAsia"/>
                <w:szCs w:val="21"/>
              </w:rPr>
              <w:t>0.06**</w:t>
            </w:r>
          </w:p>
        </w:tc>
        <w:tc>
          <w:tcPr>
            <w:tcW w:w="989" w:type="dxa"/>
            <w:tcBorders>
              <w:top w:val="nil"/>
              <w:bottom w:val="nil"/>
            </w:tcBorders>
            <w:noWrap/>
            <w:vAlign w:val="center"/>
            <w:hideMark/>
          </w:tcPr>
          <w:p w14:paraId="43E37DFF" w14:textId="77777777" w:rsidR="007551CD" w:rsidRPr="0015540F" w:rsidRDefault="007551CD" w:rsidP="009268E2">
            <w:pPr>
              <w:spacing w:line="240" w:lineRule="atLeast"/>
              <w:jc w:val="center"/>
              <w:rPr>
                <w:szCs w:val="21"/>
              </w:rPr>
            </w:pPr>
            <w:r w:rsidRPr="0015540F">
              <w:rPr>
                <w:rFonts w:hint="eastAsia"/>
                <w:szCs w:val="21"/>
              </w:rPr>
              <w:t>0.06</w:t>
            </w:r>
          </w:p>
        </w:tc>
      </w:tr>
      <w:tr w:rsidR="007551CD" w:rsidRPr="00E55CEB" w14:paraId="138C6411" w14:textId="77777777" w:rsidTr="009268E2">
        <w:trPr>
          <w:trHeight w:val="280"/>
        </w:trPr>
        <w:tc>
          <w:tcPr>
            <w:tcW w:w="2001" w:type="dxa"/>
            <w:tcBorders>
              <w:top w:val="nil"/>
              <w:bottom w:val="nil"/>
            </w:tcBorders>
            <w:noWrap/>
            <w:vAlign w:val="center"/>
            <w:hideMark/>
          </w:tcPr>
          <w:p w14:paraId="149EB2BF" w14:textId="77777777" w:rsidR="007551CD" w:rsidRPr="0015540F" w:rsidRDefault="007551CD" w:rsidP="009268E2">
            <w:pPr>
              <w:spacing w:line="240" w:lineRule="atLeast"/>
              <w:jc w:val="center"/>
              <w:rPr>
                <w:szCs w:val="21"/>
              </w:rPr>
            </w:pPr>
          </w:p>
        </w:tc>
        <w:tc>
          <w:tcPr>
            <w:tcW w:w="1060" w:type="dxa"/>
            <w:tcBorders>
              <w:top w:val="nil"/>
              <w:bottom w:val="nil"/>
            </w:tcBorders>
            <w:noWrap/>
            <w:vAlign w:val="center"/>
            <w:hideMark/>
          </w:tcPr>
          <w:p w14:paraId="273C00D6" w14:textId="77777777" w:rsidR="007551CD" w:rsidRPr="0015540F" w:rsidRDefault="007551CD" w:rsidP="009268E2">
            <w:pPr>
              <w:spacing w:line="240" w:lineRule="atLeast"/>
              <w:jc w:val="center"/>
              <w:rPr>
                <w:szCs w:val="21"/>
              </w:rPr>
            </w:pPr>
            <w:r w:rsidRPr="0015540F">
              <w:rPr>
                <w:rFonts w:hint="eastAsia"/>
                <w:szCs w:val="21"/>
              </w:rPr>
              <w:t>(1.20)</w:t>
            </w:r>
          </w:p>
        </w:tc>
        <w:tc>
          <w:tcPr>
            <w:tcW w:w="1252" w:type="dxa"/>
            <w:tcBorders>
              <w:top w:val="nil"/>
              <w:bottom w:val="nil"/>
            </w:tcBorders>
            <w:noWrap/>
            <w:vAlign w:val="center"/>
            <w:hideMark/>
          </w:tcPr>
          <w:p w14:paraId="43F8D51A" w14:textId="77777777" w:rsidR="007551CD" w:rsidRPr="0015540F" w:rsidRDefault="007551CD" w:rsidP="009268E2">
            <w:pPr>
              <w:spacing w:line="240" w:lineRule="atLeast"/>
              <w:jc w:val="center"/>
              <w:rPr>
                <w:szCs w:val="21"/>
              </w:rPr>
            </w:pPr>
            <w:r w:rsidRPr="0015540F">
              <w:rPr>
                <w:rFonts w:hint="eastAsia"/>
                <w:szCs w:val="21"/>
              </w:rPr>
              <w:t>(1.13)</w:t>
            </w:r>
          </w:p>
        </w:tc>
        <w:tc>
          <w:tcPr>
            <w:tcW w:w="989" w:type="dxa"/>
            <w:tcBorders>
              <w:top w:val="nil"/>
              <w:bottom w:val="nil"/>
            </w:tcBorders>
            <w:noWrap/>
            <w:vAlign w:val="center"/>
            <w:hideMark/>
          </w:tcPr>
          <w:p w14:paraId="3C142B99" w14:textId="77777777" w:rsidR="007551CD" w:rsidRPr="0015540F" w:rsidRDefault="007551CD" w:rsidP="009268E2">
            <w:pPr>
              <w:spacing w:line="240" w:lineRule="atLeast"/>
              <w:jc w:val="center"/>
              <w:rPr>
                <w:szCs w:val="21"/>
              </w:rPr>
            </w:pPr>
            <w:r w:rsidRPr="0015540F">
              <w:rPr>
                <w:rFonts w:hint="eastAsia"/>
                <w:szCs w:val="21"/>
              </w:rPr>
              <w:t>(0.03)</w:t>
            </w:r>
          </w:p>
        </w:tc>
        <w:tc>
          <w:tcPr>
            <w:tcW w:w="989" w:type="dxa"/>
            <w:tcBorders>
              <w:top w:val="nil"/>
              <w:bottom w:val="nil"/>
            </w:tcBorders>
            <w:noWrap/>
            <w:vAlign w:val="center"/>
            <w:hideMark/>
          </w:tcPr>
          <w:p w14:paraId="6CD96EA9" w14:textId="77777777" w:rsidR="007551CD" w:rsidRPr="0015540F" w:rsidRDefault="007551CD" w:rsidP="009268E2">
            <w:pPr>
              <w:spacing w:line="240" w:lineRule="atLeast"/>
              <w:jc w:val="center"/>
              <w:rPr>
                <w:szCs w:val="21"/>
              </w:rPr>
            </w:pPr>
            <w:r w:rsidRPr="0015540F">
              <w:rPr>
                <w:rFonts w:hint="eastAsia"/>
                <w:szCs w:val="21"/>
              </w:rPr>
              <w:t>(0.02)</w:t>
            </w:r>
          </w:p>
        </w:tc>
        <w:tc>
          <w:tcPr>
            <w:tcW w:w="1001" w:type="dxa"/>
            <w:tcBorders>
              <w:top w:val="nil"/>
              <w:bottom w:val="nil"/>
            </w:tcBorders>
            <w:noWrap/>
            <w:vAlign w:val="center"/>
            <w:hideMark/>
          </w:tcPr>
          <w:p w14:paraId="6C7740AE" w14:textId="77777777" w:rsidR="007551CD" w:rsidRPr="0015540F" w:rsidRDefault="007551CD" w:rsidP="009268E2">
            <w:pPr>
              <w:spacing w:line="240" w:lineRule="atLeast"/>
              <w:jc w:val="center"/>
              <w:rPr>
                <w:szCs w:val="21"/>
              </w:rPr>
            </w:pPr>
            <w:r w:rsidRPr="0015540F">
              <w:rPr>
                <w:szCs w:val="21"/>
              </w:rPr>
              <w:t>(</w:t>
            </w:r>
            <w:r w:rsidRPr="0015540F">
              <w:rPr>
                <w:rFonts w:hint="eastAsia"/>
                <w:szCs w:val="21"/>
              </w:rPr>
              <w:t>0.05)</w:t>
            </w:r>
          </w:p>
        </w:tc>
        <w:tc>
          <w:tcPr>
            <w:tcW w:w="993" w:type="dxa"/>
            <w:tcBorders>
              <w:top w:val="nil"/>
              <w:bottom w:val="nil"/>
            </w:tcBorders>
            <w:noWrap/>
            <w:vAlign w:val="center"/>
            <w:hideMark/>
          </w:tcPr>
          <w:p w14:paraId="35F933A5" w14:textId="77777777" w:rsidR="007551CD" w:rsidRPr="0015540F" w:rsidRDefault="007551CD" w:rsidP="009268E2">
            <w:pPr>
              <w:spacing w:line="240" w:lineRule="atLeast"/>
              <w:jc w:val="center"/>
              <w:rPr>
                <w:szCs w:val="21"/>
              </w:rPr>
            </w:pPr>
            <w:r w:rsidRPr="0015540F">
              <w:rPr>
                <w:rFonts w:hint="eastAsia"/>
                <w:szCs w:val="21"/>
              </w:rPr>
              <w:t>(0.06)</w:t>
            </w:r>
          </w:p>
        </w:tc>
        <w:tc>
          <w:tcPr>
            <w:tcW w:w="989" w:type="dxa"/>
            <w:tcBorders>
              <w:top w:val="nil"/>
              <w:bottom w:val="nil"/>
            </w:tcBorders>
            <w:noWrap/>
            <w:vAlign w:val="center"/>
            <w:hideMark/>
          </w:tcPr>
          <w:p w14:paraId="343F1217" w14:textId="77777777" w:rsidR="007551CD" w:rsidRPr="0015540F" w:rsidRDefault="007551CD" w:rsidP="009268E2">
            <w:pPr>
              <w:spacing w:line="240" w:lineRule="atLeast"/>
              <w:jc w:val="center"/>
              <w:rPr>
                <w:szCs w:val="21"/>
              </w:rPr>
            </w:pPr>
            <w:r w:rsidRPr="0015540F">
              <w:rPr>
                <w:rFonts w:hint="eastAsia"/>
                <w:szCs w:val="21"/>
              </w:rPr>
              <w:t>(0.01)</w:t>
            </w:r>
          </w:p>
        </w:tc>
        <w:tc>
          <w:tcPr>
            <w:tcW w:w="989" w:type="dxa"/>
            <w:tcBorders>
              <w:top w:val="nil"/>
              <w:bottom w:val="nil"/>
            </w:tcBorders>
            <w:noWrap/>
            <w:vAlign w:val="center"/>
            <w:hideMark/>
          </w:tcPr>
          <w:p w14:paraId="72A5CB54" w14:textId="77777777" w:rsidR="007551CD" w:rsidRPr="0015540F" w:rsidRDefault="007551CD" w:rsidP="009268E2">
            <w:pPr>
              <w:spacing w:line="240" w:lineRule="atLeast"/>
              <w:jc w:val="center"/>
              <w:rPr>
                <w:szCs w:val="21"/>
              </w:rPr>
            </w:pPr>
            <w:r w:rsidRPr="0015540F">
              <w:rPr>
                <w:rFonts w:hint="eastAsia"/>
                <w:szCs w:val="21"/>
              </w:rPr>
              <w:t>(0.01)</w:t>
            </w:r>
          </w:p>
        </w:tc>
        <w:tc>
          <w:tcPr>
            <w:tcW w:w="989" w:type="dxa"/>
            <w:tcBorders>
              <w:top w:val="nil"/>
              <w:bottom w:val="nil"/>
            </w:tcBorders>
            <w:noWrap/>
            <w:vAlign w:val="center"/>
            <w:hideMark/>
          </w:tcPr>
          <w:p w14:paraId="5D764096" w14:textId="77777777" w:rsidR="007551CD" w:rsidRPr="0015540F" w:rsidRDefault="007551CD" w:rsidP="009268E2">
            <w:pPr>
              <w:spacing w:line="240" w:lineRule="atLeast"/>
              <w:jc w:val="center"/>
              <w:rPr>
                <w:szCs w:val="21"/>
              </w:rPr>
            </w:pPr>
            <w:r w:rsidRPr="0015540F">
              <w:rPr>
                <w:rFonts w:hint="eastAsia"/>
                <w:szCs w:val="21"/>
              </w:rPr>
              <w:t>(0.01)</w:t>
            </w:r>
          </w:p>
        </w:tc>
        <w:tc>
          <w:tcPr>
            <w:tcW w:w="989" w:type="dxa"/>
            <w:tcBorders>
              <w:top w:val="nil"/>
              <w:bottom w:val="nil"/>
            </w:tcBorders>
            <w:noWrap/>
            <w:vAlign w:val="center"/>
            <w:hideMark/>
          </w:tcPr>
          <w:p w14:paraId="1C98AA10" w14:textId="77777777" w:rsidR="007551CD" w:rsidRPr="0015540F" w:rsidRDefault="007551CD" w:rsidP="009268E2">
            <w:pPr>
              <w:spacing w:line="240" w:lineRule="atLeast"/>
              <w:jc w:val="center"/>
              <w:rPr>
                <w:szCs w:val="21"/>
              </w:rPr>
            </w:pPr>
            <w:r w:rsidRPr="0015540F">
              <w:rPr>
                <w:rFonts w:hint="eastAsia"/>
                <w:szCs w:val="21"/>
              </w:rPr>
              <w:t>(0.02)</w:t>
            </w:r>
          </w:p>
        </w:tc>
        <w:tc>
          <w:tcPr>
            <w:tcW w:w="989" w:type="dxa"/>
            <w:tcBorders>
              <w:top w:val="nil"/>
              <w:bottom w:val="nil"/>
            </w:tcBorders>
            <w:noWrap/>
            <w:vAlign w:val="center"/>
            <w:hideMark/>
          </w:tcPr>
          <w:p w14:paraId="27C0ED0C" w14:textId="77777777" w:rsidR="007551CD" w:rsidRPr="0015540F" w:rsidRDefault="007551CD" w:rsidP="009268E2">
            <w:pPr>
              <w:spacing w:line="240" w:lineRule="atLeast"/>
              <w:jc w:val="center"/>
              <w:rPr>
                <w:szCs w:val="21"/>
              </w:rPr>
            </w:pPr>
            <w:r w:rsidRPr="0015540F">
              <w:rPr>
                <w:rFonts w:hint="eastAsia"/>
                <w:szCs w:val="21"/>
              </w:rPr>
              <w:t>(0.03)</w:t>
            </w:r>
          </w:p>
        </w:tc>
        <w:tc>
          <w:tcPr>
            <w:tcW w:w="989" w:type="dxa"/>
            <w:tcBorders>
              <w:top w:val="nil"/>
              <w:bottom w:val="nil"/>
            </w:tcBorders>
            <w:noWrap/>
            <w:vAlign w:val="center"/>
            <w:hideMark/>
          </w:tcPr>
          <w:p w14:paraId="2F52B8E8" w14:textId="77777777" w:rsidR="007551CD" w:rsidRPr="0015540F" w:rsidRDefault="007551CD" w:rsidP="009268E2">
            <w:pPr>
              <w:spacing w:line="240" w:lineRule="atLeast"/>
              <w:jc w:val="center"/>
              <w:rPr>
                <w:szCs w:val="21"/>
              </w:rPr>
            </w:pPr>
            <w:r w:rsidRPr="0015540F">
              <w:rPr>
                <w:rFonts w:hint="eastAsia"/>
                <w:szCs w:val="21"/>
              </w:rPr>
              <w:t>(0.04)</w:t>
            </w:r>
          </w:p>
        </w:tc>
      </w:tr>
      <w:tr w:rsidR="007551CD" w:rsidRPr="00E55CEB" w14:paraId="4A3DB9D4" w14:textId="77777777" w:rsidTr="009268E2">
        <w:trPr>
          <w:trHeight w:val="280"/>
        </w:trPr>
        <w:tc>
          <w:tcPr>
            <w:tcW w:w="2001" w:type="dxa"/>
            <w:tcBorders>
              <w:top w:val="nil"/>
              <w:bottom w:val="nil"/>
            </w:tcBorders>
            <w:noWrap/>
            <w:vAlign w:val="center"/>
            <w:hideMark/>
          </w:tcPr>
          <w:p w14:paraId="0BE7941B" w14:textId="77777777" w:rsidR="007551CD" w:rsidRPr="0015540F" w:rsidRDefault="007551CD" w:rsidP="009268E2">
            <w:pPr>
              <w:spacing w:line="240" w:lineRule="atLeast"/>
              <w:jc w:val="center"/>
              <w:rPr>
                <w:szCs w:val="21"/>
              </w:rPr>
            </w:pPr>
            <w:r w:rsidRPr="0015540F">
              <w:rPr>
                <w:rFonts w:hint="eastAsia"/>
                <w:szCs w:val="21"/>
              </w:rPr>
              <w:t>climate</w:t>
            </w:r>
          </w:p>
        </w:tc>
        <w:tc>
          <w:tcPr>
            <w:tcW w:w="1060" w:type="dxa"/>
            <w:tcBorders>
              <w:top w:val="nil"/>
              <w:bottom w:val="nil"/>
            </w:tcBorders>
            <w:noWrap/>
            <w:vAlign w:val="center"/>
            <w:hideMark/>
          </w:tcPr>
          <w:p w14:paraId="4E297E90" w14:textId="77777777" w:rsidR="007551CD" w:rsidRPr="0015540F" w:rsidRDefault="007551CD" w:rsidP="009268E2">
            <w:pPr>
              <w:spacing w:line="240" w:lineRule="atLeast"/>
              <w:jc w:val="center"/>
              <w:rPr>
                <w:szCs w:val="21"/>
              </w:rPr>
            </w:pPr>
            <w:r w:rsidRPr="0015540F">
              <w:rPr>
                <w:rFonts w:hint="eastAsia"/>
                <w:szCs w:val="21"/>
              </w:rPr>
              <w:t>-3.23***</w:t>
            </w:r>
          </w:p>
        </w:tc>
        <w:tc>
          <w:tcPr>
            <w:tcW w:w="1252" w:type="dxa"/>
            <w:tcBorders>
              <w:top w:val="nil"/>
              <w:bottom w:val="nil"/>
            </w:tcBorders>
            <w:noWrap/>
            <w:vAlign w:val="center"/>
            <w:hideMark/>
          </w:tcPr>
          <w:p w14:paraId="28E94157" w14:textId="77777777" w:rsidR="007551CD" w:rsidRPr="0015540F" w:rsidRDefault="007551CD" w:rsidP="009268E2">
            <w:pPr>
              <w:spacing w:line="240" w:lineRule="atLeast"/>
              <w:jc w:val="center"/>
              <w:rPr>
                <w:szCs w:val="21"/>
              </w:rPr>
            </w:pPr>
            <w:r w:rsidRPr="0015540F">
              <w:rPr>
                <w:rFonts w:hint="eastAsia"/>
                <w:szCs w:val="21"/>
              </w:rPr>
              <w:t>-2.43**</w:t>
            </w:r>
          </w:p>
        </w:tc>
        <w:tc>
          <w:tcPr>
            <w:tcW w:w="989" w:type="dxa"/>
            <w:tcBorders>
              <w:top w:val="nil"/>
              <w:bottom w:val="nil"/>
            </w:tcBorders>
            <w:noWrap/>
            <w:vAlign w:val="center"/>
            <w:hideMark/>
          </w:tcPr>
          <w:p w14:paraId="177C7715" w14:textId="77777777" w:rsidR="007551CD" w:rsidRPr="0015540F" w:rsidRDefault="007551CD" w:rsidP="009268E2">
            <w:pPr>
              <w:spacing w:line="240" w:lineRule="atLeast"/>
              <w:jc w:val="center"/>
              <w:rPr>
                <w:szCs w:val="21"/>
              </w:rPr>
            </w:pPr>
            <w:r w:rsidRPr="0015540F">
              <w:rPr>
                <w:rFonts w:hint="eastAsia"/>
                <w:szCs w:val="21"/>
              </w:rPr>
              <w:t>0.01</w:t>
            </w:r>
          </w:p>
        </w:tc>
        <w:tc>
          <w:tcPr>
            <w:tcW w:w="989" w:type="dxa"/>
            <w:tcBorders>
              <w:top w:val="nil"/>
              <w:bottom w:val="nil"/>
            </w:tcBorders>
            <w:noWrap/>
            <w:vAlign w:val="center"/>
            <w:hideMark/>
          </w:tcPr>
          <w:p w14:paraId="1CF11741" w14:textId="77777777" w:rsidR="007551CD" w:rsidRPr="0015540F" w:rsidRDefault="007551CD" w:rsidP="009268E2">
            <w:pPr>
              <w:spacing w:line="240" w:lineRule="atLeast"/>
              <w:jc w:val="center"/>
              <w:rPr>
                <w:szCs w:val="21"/>
              </w:rPr>
            </w:pPr>
            <w:r w:rsidRPr="0015540F">
              <w:rPr>
                <w:rFonts w:hint="eastAsia"/>
                <w:szCs w:val="21"/>
              </w:rPr>
              <w:t>-0.07***</w:t>
            </w:r>
          </w:p>
        </w:tc>
        <w:tc>
          <w:tcPr>
            <w:tcW w:w="1001" w:type="dxa"/>
            <w:tcBorders>
              <w:top w:val="nil"/>
              <w:bottom w:val="nil"/>
            </w:tcBorders>
            <w:noWrap/>
            <w:vAlign w:val="center"/>
            <w:hideMark/>
          </w:tcPr>
          <w:p w14:paraId="6815DC0C" w14:textId="77777777" w:rsidR="007551CD" w:rsidRPr="0015540F" w:rsidRDefault="007551CD" w:rsidP="009268E2">
            <w:pPr>
              <w:spacing w:line="240" w:lineRule="atLeast"/>
              <w:jc w:val="center"/>
              <w:rPr>
                <w:szCs w:val="21"/>
              </w:rPr>
            </w:pPr>
            <w:r w:rsidRPr="0015540F">
              <w:rPr>
                <w:rFonts w:hint="eastAsia"/>
                <w:szCs w:val="21"/>
              </w:rPr>
              <w:t>-0.02</w:t>
            </w:r>
          </w:p>
        </w:tc>
        <w:tc>
          <w:tcPr>
            <w:tcW w:w="993" w:type="dxa"/>
            <w:tcBorders>
              <w:top w:val="nil"/>
              <w:bottom w:val="nil"/>
            </w:tcBorders>
            <w:noWrap/>
            <w:vAlign w:val="center"/>
            <w:hideMark/>
          </w:tcPr>
          <w:p w14:paraId="29A7A47C" w14:textId="77777777" w:rsidR="007551CD" w:rsidRPr="0015540F" w:rsidRDefault="007551CD" w:rsidP="009268E2">
            <w:pPr>
              <w:spacing w:line="240" w:lineRule="atLeast"/>
              <w:jc w:val="center"/>
              <w:rPr>
                <w:szCs w:val="21"/>
              </w:rPr>
            </w:pPr>
            <w:r w:rsidRPr="0015540F">
              <w:rPr>
                <w:rFonts w:hint="eastAsia"/>
                <w:szCs w:val="21"/>
              </w:rPr>
              <w:t>-0.23***</w:t>
            </w:r>
          </w:p>
        </w:tc>
        <w:tc>
          <w:tcPr>
            <w:tcW w:w="989" w:type="dxa"/>
            <w:tcBorders>
              <w:top w:val="nil"/>
              <w:bottom w:val="nil"/>
            </w:tcBorders>
            <w:noWrap/>
            <w:vAlign w:val="center"/>
            <w:hideMark/>
          </w:tcPr>
          <w:p w14:paraId="1F5DE0A5" w14:textId="77777777" w:rsidR="007551CD" w:rsidRPr="0015540F" w:rsidRDefault="007551CD" w:rsidP="009268E2">
            <w:pPr>
              <w:spacing w:line="240" w:lineRule="atLeast"/>
              <w:jc w:val="center"/>
              <w:rPr>
                <w:szCs w:val="21"/>
              </w:rPr>
            </w:pPr>
            <w:r w:rsidRPr="0015540F">
              <w:rPr>
                <w:rFonts w:hint="eastAsia"/>
                <w:szCs w:val="21"/>
              </w:rPr>
              <w:t>-0.02***</w:t>
            </w:r>
          </w:p>
        </w:tc>
        <w:tc>
          <w:tcPr>
            <w:tcW w:w="989" w:type="dxa"/>
            <w:tcBorders>
              <w:top w:val="nil"/>
              <w:bottom w:val="nil"/>
            </w:tcBorders>
            <w:noWrap/>
            <w:vAlign w:val="center"/>
            <w:hideMark/>
          </w:tcPr>
          <w:p w14:paraId="6F7FEB3C" w14:textId="77777777" w:rsidR="007551CD" w:rsidRPr="0015540F" w:rsidRDefault="007551CD" w:rsidP="009268E2">
            <w:pPr>
              <w:spacing w:line="240" w:lineRule="atLeast"/>
              <w:jc w:val="center"/>
              <w:rPr>
                <w:szCs w:val="21"/>
              </w:rPr>
            </w:pPr>
            <w:r w:rsidRPr="0015540F">
              <w:rPr>
                <w:rFonts w:hint="eastAsia"/>
                <w:szCs w:val="21"/>
              </w:rPr>
              <w:t>-0.03***</w:t>
            </w:r>
          </w:p>
        </w:tc>
        <w:tc>
          <w:tcPr>
            <w:tcW w:w="989" w:type="dxa"/>
            <w:tcBorders>
              <w:top w:val="nil"/>
              <w:bottom w:val="nil"/>
            </w:tcBorders>
            <w:noWrap/>
            <w:vAlign w:val="center"/>
            <w:hideMark/>
          </w:tcPr>
          <w:p w14:paraId="19706013" w14:textId="77777777" w:rsidR="007551CD" w:rsidRPr="0015540F" w:rsidRDefault="007551CD" w:rsidP="009268E2">
            <w:pPr>
              <w:spacing w:line="240" w:lineRule="atLeast"/>
              <w:jc w:val="center"/>
              <w:rPr>
                <w:szCs w:val="21"/>
              </w:rPr>
            </w:pPr>
            <w:r w:rsidRPr="0015540F">
              <w:rPr>
                <w:rFonts w:hint="eastAsia"/>
                <w:szCs w:val="21"/>
              </w:rPr>
              <w:t>-0.04***</w:t>
            </w:r>
          </w:p>
        </w:tc>
        <w:tc>
          <w:tcPr>
            <w:tcW w:w="989" w:type="dxa"/>
            <w:tcBorders>
              <w:top w:val="nil"/>
              <w:bottom w:val="nil"/>
            </w:tcBorders>
            <w:noWrap/>
            <w:vAlign w:val="center"/>
            <w:hideMark/>
          </w:tcPr>
          <w:p w14:paraId="07227560" w14:textId="77777777" w:rsidR="007551CD" w:rsidRPr="0015540F" w:rsidRDefault="007551CD" w:rsidP="009268E2">
            <w:pPr>
              <w:spacing w:line="240" w:lineRule="atLeast"/>
              <w:jc w:val="center"/>
              <w:rPr>
                <w:szCs w:val="21"/>
              </w:rPr>
            </w:pPr>
            <w:r w:rsidRPr="0015540F">
              <w:rPr>
                <w:rFonts w:hint="eastAsia"/>
                <w:szCs w:val="21"/>
              </w:rPr>
              <w:t>-0.03</w:t>
            </w:r>
          </w:p>
        </w:tc>
        <w:tc>
          <w:tcPr>
            <w:tcW w:w="989" w:type="dxa"/>
            <w:tcBorders>
              <w:top w:val="nil"/>
              <w:bottom w:val="nil"/>
            </w:tcBorders>
            <w:noWrap/>
            <w:vAlign w:val="center"/>
            <w:hideMark/>
          </w:tcPr>
          <w:p w14:paraId="4FFD8764" w14:textId="77777777" w:rsidR="007551CD" w:rsidRPr="0015540F" w:rsidRDefault="007551CD" w:rsidP="009268E2">
            <w:pPr>
              <w:spacing w:line="240" w:lineRule="atLeast"/>
              <w:jc w:val="center"/>
              <w:rPr>
                <w:szCs w:val="21"/>
              </w:rPr>
            </w:pPr>
            <w:r w:rsidRPr="0015540F">
              <w:rPr>
                <w:rFonts w:hint="eastAsia"/>
                <w:szCs w:val="21"/>
              </w:rPr>
              <w:t>-0.05**</w:t>
            </w:r>
          </w:p>
        </w:tc>
        <w:tc>
          <w:tcPr>
            <w:tcW w:w="989" w:type="dxa"/>
            <w:tcBorders>
              <w:top w:val="nil"/>
              <w:bottom w:val="nil"/>
            </w:tcBorders>
            <w:noWrap/>
            <w:vAlign w:val="center"/>
            <w:hideMark/>
          </w:tcPr>
          <w:p w14:paraId="4C3FE4EA" w14:textId="77777777" w:rsidR="007551CD" w:rsidRPr="0015540F" w:rsidRDefault="007551CD" w:rsidP="009268E2">
            <w:pPr>
              <w:spacing w:line="240" w:lineRule="atLeast"/>
              <w:jc w:val="center"/>
              <w:rPr>
                <w:szCs w:val="21"/>
              </w:rPr>
            </w:pPr>
            <w:r w:rsidRPr="0015540F">
              <w:rPr>
                <w:rFonts w:hint="eastAsia"/>
                <w:szCs w:val="21"/>
              </w:rPr>
              <w:t>-0.08*</w:t>
            </w:r>
          </w:p>
        </w:tc>
      </w:tr>
      <w:tr w:rsidR="007551CD" w:rsidRPr="00E55CEB" w14:paraId="7B7DC6BC" w14:textId="77777777" w:rsidTr="009268E2">
        <w:trPr>
          <w:trHeight w:val="280"/>
        </w:trPr>
        <w:tc>
          <w:tcPr>
            <w:tcW w:w="2001" w:type="dxa"/>
            <w:tcBorders>
              <w:top w:val="nil"/>
              <w:bottom w:val="nil"/>
            </w:tcBorders>
            <w:noWrap/>
            <w:vAlign w:val="center"/>
            <w:hideMark/>
          </w:tcPr>
          <w:p w14:paraId="3D0EC52B" w14:textId="77777777" w:rsidR="007551CD" w:rsidRPr="0015540F" w:rsidRDefault="007551CD" w:rsidP="009268E2">
            <w:pPr>
              <w:spacing w:line="240" w:lineRule="atLeast"/>
              <w:jc w:val="center"/>
              <w:rPr>
                <w:szCs w:val="21"/>
              </w:rPr>
            </w:pPr>
          </w:p>
        </w:tc>
        <w:tc>
          <w:tcPr>
            <w:tcW w:w="1060" w:type="dxa"/>
            <w:tcBorders>
              <w:top w:val="nil"/>
              <w:bottom w:val="nil"/>
            </w:tcBorders>
            <w:noWrap/>
            <w:vAlign w:val="center"/>
            <w:hideMark/>
          </w:tcPr>
          <w:p w14:paraId="7AAEE393" w14:textId="77777777" w:rsidR="007551CD" w:rsidRPr="0015540F" w:rsidRDefault="007551CD" w:rsidP="009268E2">
            <w:pPr>
              <w:spacing w:line="240" w:lineRule="atLeast"/>
              <w:jc w:val="center"/>
              <w:rPr>
                <w:szCs w:val="21"/>
              </w:rPr>
            </w:pPr>
            <w:r w:rsidRPr="0015540F">
              <w:rPr>
                <w:rFonts w:hint="eastAsia"/>
                <w:szCs w:val="21"/>
              </w:rPr>
              <w:t>(1.15)</w:t>
            </w:r>
          </w:p>
        </w:tc>
        <w:tc>
          <w:tcPr>
            <w:tcW w:w="1252" w:type="dxa"/>
            <w:tcBorders>
              <w:top w:val="nil"/>
              <w:bottom w:val="nil"/>
            </w:tcBorders>
            <w:noWrap/>
            <w:vAlign w:val="center"/>
            <w:hideMark/>
          </w:tcPr>
          <w:p w14:paraId="225D8041" w14:textId="77777777" w:rsidR="007551CD" w:rsidRPr="0015540F" w:rsidRDefault="007551CD" w:rsidP="009268E2">
            <w:pPr>
              <w:spacing w:line="240" w:lineRule="atLeast"/>
              <w:jc w:val="center"/>
              <w:rPr>
                <w:szCs w:val="21"/>
              </w:rPr>
            </w:pPr>
            <w:r w:rsidRPr="0015540F">
              <w:rPr>
                <w:rFonts w:hint="eastAsia"/>
                <w:szCs w:val="21"/>
              </w:rPr>
              <w:t>(1.11)</w:t>
            </w:r>
          </w:p>
        </w:tc>
        <w:tc>
          <w:tcPr>
            <w:tcW w:w="989" w:type="dxa"/>
            <w:tcBorders>
              <w:top w:val="nil"/>
              <w:bottom w:val="nil"/>
            </w:tcBorders>
            <w:noWrap/>
            <w:vAlign w:val="center"/>
            <w:hideMark/>
          </w:tcPr>
          <w:p w14:paraId="780E0F35" w14:textId="77777777" w:rsidR="007551CD" w:rsidRPr="0015540F" w:rsidRDefault="007551CD" w:rsidP="009268E2">
            <w:pPr>
              <w:spacing w:line="240" w:lineRule="atLeast"/>
              <w:jc w:val="center"/>
              <w:rPr>
                <w:szCs w:val="21"/>
              </w:rPr>
            </w:pPr>
            <w:r w:rsidRPr="0015540F">
              <w:rPr>
                <w:rFonts w:hint="eastAsia"/>
                <w:szCs w:val="21"/>
              </w:rPr>
              <w:t>(0.03)</w:t>
            </w:r>
          </w:p>
        </w:tc>
        <w:tc>
          <w:tcPr>
            <w:tcW w:w="989" w:type="dxa"/>
            <w:tcBorders>
              <w:top w:val="nil"/>
              <w:bottom w:val="nil"/>
            </w:tcBorders>
            <w:noWrap/>
            <w:vAlign w:val="center"/>
            <w:hideMark/>
          </w:tcPr>
          <w:p w14:paraId="4E6A5D0A" w14:textId="77777777" w:rsidR="007551CD" w:rsidRPr="0015540F" w:rsidRDefault="007551CD" w:rsidP="009268E2">
            <w:pPr>
              <w:spacing w:line="240" w:lineRule="atLeast"/>
              <w:jc w:val="center"/>
              <w:rPr>
                <w:szCs w:val="21"/>
              </w:rPr>
            </w:pPr>
            <w:r w:rsidRPr="0015540F">
              <w:rPr>
                <w:rFonts w:hint="eastAsia"/>
                <w:szCs w:val="21"/>
              </w:rPr>
              <w:t>(0.02)</w:t>
            </w:r>
          </w:p>
        </w:tc>
        <w:tc>
          <w:tcPr>
            <w:tcW w:w="1001" w:type="dxa"/>
            <w:tcBorders>
              <w:top w:val="nil"/>
              <w:bottom w:val="nil"/>
            </w:tcBorders>
            <w:noWrap/>
            <w:vAlign w:val="center"/>
            <w:hideMark/>
          </w:tcPr>
          <w:p w14:paraId="61801AFA" w14:textId="77777777" w:rsidR="007551CD" w:rsidRPr="0015540F" w:rsidRDefault="007551CD" w:rsidP="009268E2">
            <w:pPr>
              <w:spacing w:line="240" w:lineRule="atLeast"/>
              <w:jc w:val="center"/>
              <w:rPr>
                <w:szCs w:val="21"/>
              </w:rPr>
            </w:pPr>
            <w:r w:rsidRPr="0015540F">
              <w:rPr>
                <w:rFonts w:hint="eastAsia"/>
                <w:szCs w:val="21"/>
              </w:rPr>
              <w:t>(0.06)</w:t>
            </w:r>
          </w:p>
        </w:tc>
        <w:tc>
          <w:tcPr>
            <w:tcW w:w="993" w:type="dxa"/>
            <w:tcBorders>
              <w:top w:val="nil"/>
              <w:bottom w:val="nil"/>
            </w:tcBorders>
            <w:noWrap/>
            <w:vAlign w:val="center"/>
            <w:hideMark/>
          </w:tcPr>
          <w:p w14:paraId="0A97DA91" w14:textId="77777777" w:rsidR="007551CD" w:rsidRPr="0015540F" w:rsidRDefault="007551CD" w:rsidP="009268E2">
            <w:pPr>
              <w:spacing w:line="240" w:lineRule="atLeast"/>
              <w:jc w:val="center"/>
              <w:rPr>
                <w:szCs w:val="21"/>
              </w:rPr>
            </w:pPr>
            <w:r w:rsidRPr="0015540F">
              <w:rPr>
                <w:rFonts w:hint="eastAsia"/>
                <w:szCs w:val="21"/>
              </w:rPr>
              <w:t>(0.07)</w:t>
            </w:r>
          </w:p>
        </w:tc>
        <w:tc>
          <w:tcPr>
            <w:tcW w:w="989" w:type="dxa"/>
            <w:tcBorders>
              <w:top w:val="nil"/>
              <w:bottom w:val="nil"/>
            </w:tcBorders>
            <w:noWrap/>
            <w:vAlign w:val="center"/>
            <w:hideMark/>
          </w:tcPr>
          <w:p w14:paraId="7EA895CF" w14:textId="77777777" w:rsidR="007551CD" w:rsidRPr="0015540F" w:rsidRDefault="007551CD" w:rsidP="009268E2">
            <w:pPr>
              <w:spacing w:line="240" w:lineRule="atLeast"/>
              <w:jc w:val="center"/>
              <w:rPr>
                <w:szCs w:val="21"/>
              </w:rPr>
            </w:pPr>
            <w:r w:rsidRPr="0015540F">
              <w:rPr>
                <w:rFonts w:hint="eastAsia"/>
                <w:szCs w:val="21"/>
              </w:rPr>
              <w:t>(0.01)</w:t>
            </w:r>
          </w:p>
        </w:tc>
        <w:tc>
          <w:tcPr>
            <w:tcW w:w="989" w:type="dxa"/>
            <w:tcBorders>
              <w:top w:val="nil"/>
              <w:bottom w:val="nil"/>
            </w:tcBorders>
            <w:noWrap/>
            <w:vAlign w:val="center"/>
            <w:hideMark/>
          </w:tcPr>
          <w:p w14:paraId="24881BB0" w14:textId="77777777" w:rsidR="007551CD" w:rsidRPr="0015540F" w:rsidRDefault="007551CD" w:rsidP="009268E2">
            <w:pPr>
              <w:spacing w:line="240" w:lineRule="atLeast"/>
              <w:jc w:val="center"/>
              <w:rPr>
                <w:szCs w:val="21"/>
              </w:rPr>
            </w:pPr>
            <w:r w:rsidRPr="0015540F">
              <w:rPr>
                <w:rFonts w:hint="eastAsia"/>
                <w:szCs w:val="21"/>
              </w:rPr>
              <w:t>(0.01)</w:t>
            </w:r>
          </w:p>
        </w:tc>
        <w:tc>
          <w:tcPr>
            <w:tcW w:w="989" w:type="dxa"/>
            <w:tcBorders>
              <w:top w:val="nil"/>
              <w:bottom w:val="nil"/>
            </w:tcBorders>
            <w:noWrap/>
            <w:vAlign w:val="center"/>
            <w:hideMark/>
          </w:tcPr>
          <w:p w14:paraId="149B0196" w14:textId="77777777" w:rsidR="007551CD" w:rsidRPr="0015540F" w:rsidRDefault="007551CD" w:rsidP="009268E2">
            <w:pPr>
              <w:spacing w:line="240" w:lineRule="atLeast"/>
              <w:jc w:val="center"/>
              <w:rPr>
                <w:szCs w:val="21"/>
              </w:rPr>
            </w:pPr>
            <w:r w:rsidRPr="0015540F">
              <w:rPr>
                <w:rFonts w:hint="eastAsia"/>
                <w:szCs w:val="21"/>
              </w:rPr>
              <w:t>(0.01)</w:t>
            </w:r>
          </w:p>
        </w:tc>
        <w:tc>
          <w:tcPr>
            <w:tcW w:w="989" w:type="dxa"/>
            <w:tcBorders>
              <w:top w:val="nil"/>
              <w:bottom w:val="nil"/>
            </w:tcBorders>
            <w:noWrap/>
            <w:vAlign w:val="center"/>
            <w:hideMark/>
          </w:tcPr>
          <w:p w14:paraId="19989862" w14:textId="77777777" w:rsidR="007551CD" w:rsidRPr="0015540F" w:rsidRDefault="007551CD" w:rsidP="009268E2">
            <w:pPr>
              <w:spacing w:line="240" w:lineRule="atLeast"/>
              <w:jc w:val="center"/>
              <w:rPr>
                <w:szCs w:val="21"/>
              </w:rPr>
            </w:pPr>
            <w:r w:rsidRPr="0015540F">
              <w:rPr>
                <w:rFonts w:hint="eastAsia"/>
                <w:szCs w:val="21"/>
              </w:rPr>
              <w:t>(0.02)</w:t>
            </w:r>
          </w:p>
        </w:tc>
        <w:tc>
          <w:tcPr>
            <w:tcW w:w="989" w:type="dxa"/>
            <w:tcBorders>
              <w:top w:val="nil"/>
              <w:bottom w:val="nil"/>
            </w:tcBorders>
            <w:noWrap/>
            <w:vAlign w:val="center"/>
            <w:hideMark/>
          </w:tcPr>
          <w:p w14:paraId="0E1AA69F" w14:textId="77777777" w:rsidR="007551CD" w:rsidRPr="0015540F" w:rsidRDefault="007551CD" w:rsidP="009268E2">
            <w:pPr>
              <w:spacing w:line="240" w:lineRule="atLeast"/>
              <w:jc w:val="center"/>
              <w:rPr>
                <w:szCs w:val="21"/>
              </w:rPr>
            </w:pPr>
            <w:r w:rsidRPr="0015540F">
              <w:rPr>
                <w:rFonts w:hint="eastAsia"/>
                <w:szCs w:val="21"/>
              </w:rPr>
              <w:t>(0.03)</w:t>
            </w:r>
          </w:p>
        </w:tc>
        <w:tc>
          <w:tcPr>
            <w:tcW w:w="989" w:type="dxa"/>
            <w:tcBorders>
              <w:top w:val="nil"/>
              <w:bottom w:val="nil"/>
            </w:tcBorders>
            <w:noWrap/>
            <w:vAlign w:val="center"/>
            <w:hideMark/>
          </w:tcPr>
          <w:p w14:paraId="2F76CC06" w14:textId="77777777" w:rsidR="007551CD" w:rsidRPr="0015540F" w:rsidRDefault="007551CD" w:rsidP="009268E2">
            <w:pPr>
              <w:spacing w:line="240" w:lineRule="atLeast"/>
              <w:jc w:val="center"/>
              <w:rPr>
                <w:szCs w:val="21"/>
              </w:rPr>
            </w:pPr>
            <w:r w:rsidRPr="0015540F">
              <w:rPr>
                <w:rFonts w:hint="eastAsia"/>
                <w:szCs w:val="21"/>
              </w:rPr>
              <w:t>(0.05)</w:t>
            </w:r>
          </w:p>
        </w:tc>
      </w:tr>
      <w:tr w:rsidR="007551CD" w:rsidRPr="00E55CEB" w14:paraId="4BDFC78A" w14:textId="77777777" w:rsidTr="009268E2">
        <w:trPr>
          <w:trHeight w:val="280"/>
        </w:trPr>
        <w:tc>
          <w:tcPr>
            <w:tcW w:w="2001" w:type="dxa"/>
            <w:tcBorders>
              <w:top w:val="nil"/>
              <w:bottom w:val="nil"/>
            </w:tcBorders>
            <w:noWrap/>
            <w:vAlign w:val="center"/>
            <w:hideMark/>
          </w:tcPr>
          <w:p w14:paraId="233E2238" w14:textId="77777777" w:rsidR="007551CD" w:rsidRPr="0015540F" w:rsidRDefault="007551CD" w:rsidP="009268E2">
            <w:pPr>
              <w:spacing w:line="240" w:lineRule="atLeast"/>
              <w:jc w:val="center"/>
              <w:rPr>
                <w:szCs w:val="21"/>
              </w:rPr>
            </w:pPr>
            <w:r w:rsidRPr="0015540F">
              <w:rPr>
                <w:rFonts w:hint="eastAsia"/>
                <w:szCs w:val="21"/>
              </w:rPr>
              <w:t>Constant</w:t>
            </w:r>
          </w:p>
        </w:tc>
        <w:tc>
          <w:tcPr>
            <w:tcW w:w="1060" w:type="dxa"/>
            <w:tcBorders>
              <w:top w:val="nil"/>
              <w:bottom w:val="nil"/>
            </w:tcBorders>
            <w:noWrap/>
            <w:vAlign w:val="center"/>
            <w:hideMark/>
          </w:tcPr>
          <w:p w14:paraId="21B38501" w14:textId="77777777" w:rsidR="007551CD" w:rsidRPr="0015540F" w:rsidRDefault="007551CD" w:rsidP="009268E2">
            <w:pPr>
              <w:spacing w:line="240" w:lineRule="atLeast"/>
              <w:jc w:val="center"/>
              <w:rPr>
                <w:szCs w:val="21"/>
              </w:rPr>
            </w:pPr>
            <w:r w:rsidRPr="0015540F">
              <w:rPr>
                <w:rFonts w:hint="eastAsia"/>
                <w:szCs w:val="21"/>
              </w:rPr>
              <w:t>14.55***</w:t>
            </w:r>
          </w:p>
        </w:tc>
        <w:tc>
          <w:tcPr>
            <w:tcW w:w="1252" w:type="dxa"/>
            <w:tcBorders>
              <w:top w:val="nil"/>
              <w:bottom w:val="nil"/>
            </w:tcBorders>
            <w:noWrap/>
            <w:vAlign w:val="center"/>
            <w:hideMark/>
          </w:tcPr>
          <w:p w14:paraId="7F0235DA" w14:textId="77777777" w:rsidR="007551CD" w:rsidRPr="0015540F" w:rsidRDefault="007551CD" w:rsidP="009268E2">
            <w:pPr>
              <w:spacing w:line="240" w:lineRule="atLeast"/>
              <w:jc w:val="center"/>
              <w:rPr>
                <w:szCs w:val="21"/>
              </w:rPr>
            </w:pPr>
            <w:r w:rsidRPr="0015540F">
              <w:rPr>
                <w:rFonts w:hint="eastAsia"/>
                <w:szCs w:val="21"/>
              </w:rPr>
              <w:t>10.71***</w:t>
            </w:r>
          </w:p>
        </w:tc>
        <w:tc>
          <w:tcPr>
            <w:tcW w:w="989" w:type="dxa"/>
            <w:tcBorders>
              <w:top w:val="nil"/>
              <w:bottom w:val="nil"/>
            </w:tcBorders>
            <w:noWrap/>
            <w:vAlign w:val="center"/>
            <w:hideMark/>
          </w:tcPr>
          <w:p w14:paraId="12D8D8C5" w14:textId="77777777" w:rsidR="007551CD" w:rsidRPr="0015540F" w:rsidRDefault="007551CD" w:rsidP="009268E2">
            <w:pPr>
              <w:spacing w:line="240" w:lineRule="atLeast"/>
              <w:jc w:val="center"/>
              <w:rPr>
                <w:szCs w:val="21"/>
              </w:rPr>
            </w:pPr>
            <w:r w:rsidRPr="0015540F">
              <w:rPr>
                <w:rFonts w:hint="eastAsia"/>
                <w:szCs w:val="21"/>
              </w:rPr>
              <w:t>0.33***</w:t>
            </w:r>
          </w:p>
        </w:tc>
        <w:tc>
          <w:tcPr>
            <w:tcW w:w="989" w:type="dxa"/>
            <w:tcBorders>
              <w:top w:val="nil"/>
              <w:bottom w:val="nil"/>
            </w:tcBorders>
            <w:noWrap/>
            <w:vAlign w:val="center"/>
            <w:hideMark/>
          </w:tcPr>
          <w:p w14:paraId="2400B8B0" w14:textId="77777777" w:rsidR="007551CD" w:rsidRPr="0015540F" w:rsidRDefault="007551CD" w:rsidP="009268E2">
            <w:pPr>
              <w:spacing w:line="240" w:lineRule="atLeast"/>
              <w:jc w:val="center"/>
              <w:rPr>
                <w:szCs w:val="21"/>
              </w:rPr>
            </w:pPr>
            <w:r w:rsidRPr="0015540F">
              <w:rPr>
                <w:rFonts w:hint="eastAsia"/>
                <w:szCs w:val="21"/>
              </w:rPr>
              <w:t>0.21***</w:t>
            </w:r>
          </w:p>
        </w:tc>
        <w:tc>
          <w:tcPr>
            <w:tcW w:w="1001" w:type="dxa"/>
            <w:tcBorders>
              <w:top w:val="nil"/>
              <w:bottom w:val="nil"/>
            </w:tcBorders>
            <w:noWrap/>
            <w:vAlign w:val="center"/>
            <w:hideMark/>
          </w:tcPr>
          <w:p w14:paraId="4AB9F77A" w14:textId="77777777" w:rsidR="007551CD" w:rsidRPr="0015540F" w:rsidRDefault="007551CD" w:rsidP="009268E2">
            <w:pPr>
              <w:spacing w:line="240" w:lineRule="atLeast"/>
              <w:jc w:val="center"/>
              <w:rPr>
                <w:szCs w:val="21"/>
              </w:rPr>
            </w:pPr>
            <w:r w:rsidRPr="0015540F">
              <w:rPr>
                <w:rFonts w:hint="eastAsia"/>
                <w:szCs w:val="21"/>
              </w:rPr>
              <w:t>0.66***</w:t>
            </w:r>
          </w:p>
        </w:tc>
        <w:tc>
          <w:tcPr>
            <w:tcW w:w="993" w:type="dxa"/>
            <w:tcBorders>
              <w:top w:val="nil"/>
              <w:bottom w:val="nil"/>
            </w:tcBorders>
            <w:noWrap/>
            <w:vAlign w:val="center"/>
            <w:hideMark/>
          </w:tcPr>
          <w:p w14:paraId="5B57DE5B" w14:textId="77777777" w:rsidR="007551CD" w:rsidRPr="0015540F" w:rsidRDefault="007551CD" w:rsidP="009268E2">
            <w:pPr>
              <w:spacing w:line="240" w:lineRule="atLeast"/>
              <w:jc w:val="center"/>
              <w:rPr>
                <w:szCs w:val="21"/>
              </w:rPr>
            </w:pPr>
            <w:r w:rsidRPr="0015540F">
              <w:rPr>
                <w:rFonts w:hint="eastAsia"/>
                <w:szCs w:val="21"/>
              </w:rPr>
              <w:t>0.88***</w:t>
            </w:r>
          </w:p>
        </w:tc>
        <w:tc>
          <w:tcPr>
            <w:tcW w:w="989" w:type="dxa"/>
            <w:tcBorders>
              <w:top w:val="nil"/>
              <w:bottom w:val="nil"/>
            </w:tcBorders>
            <w:noWrap/>
            <w:vAlign w:val="center"/>
            <w:hideMark/>
          </w:tcPr>
          <w:p w14:paraId="54FA3D7F" w14:textId="77777777" w:rsidR="007551CD" w:rsidRPr="0015540F" w:rsidRDefault="007551CD" w:rsidP="009268E2">
            <w:pPr>
              <w:spacing w:line="240" w:lineRule="atLeast"/>
              <w:jc w:val="center"/>
              <w:rPr>
                <w:szCs w:val="21"/>
              </w:rPr>
            </w:pPr>
            <w:r w:rsidRPr="0015540F">
              <w:rPr>
                <w:rFonts w:hint="eastAsia"/>
                <w:szCs w:val="21"/>
              </w:rPr>
              <w:t>0.09***</w:t>
            </w:r>
          </w:p>
        </w:tc>
        <w:tc>
          <w:tcPr>
            <w:tcW w:w="989" w:type="dxa"/>
            <w:tcBorders>
              <w:top w:val="nil"/>
              <w:bottom w:val="nil"/>
            </w:tcBorders>
            <w:noWrap/>
            <w:vAlign w:val="center"/>
            <w:hideMark/>
          </w:tcPr>
          <w:p w14:paraId="1F161551" w14:textId="77777777" w:rsidR="007551CD" w:rsidRPr="0015540F" w:rsidRDefault="007551CD" w:rsidP="009268E2">
            <w:pPr>
              <w:spacing w:line="240" w:lineRule="atLeast"/>
              <w:jc w:val="center"/>
              <w:rPr>
                <w:szCs w:val="21"/>
              </w:rPr>
            </w:pPr>
            <w:r w:rsidRPr="0015540F">
              <w:rPr>
                <w:rFonts w:hint="eastAsia"/>
                <w:szCs w:val="21"/>
              </w:rPr>
              <w:t>0.08***</w:t>
            </w:r>
          </w:p>
        </w:tc>
        <w:tc>
          <w:tcPr>
            <w:tcW w:w="989" w:type="dxa"/>
            <w:tcBorders>
              <w:top w:val="nil"/>
              <w:bottom w:val="nil"/>
            </w:tcBorders>
            <w:noWrap/>
            <w:vAlign w:val="center"/>
            <w:hideMark/>
          </w:tcPr>
          <w:p w14:paraId="2D3C98A6" w14:textId="77777777" w:rsidR="007551CD" w:rsidRPr="0015540F" w:rsidRDefault="007551CD" w:rsidP="009268E2">
            <w:pPr>
              <w:spacing w:line="240" w:lineRule="atLeast"/>
              <w:jc w:val="center"/>
              <w:rPr>
                <w:szCs w:val="21"/>
              </w:rPr>
            </w:pPr>
            <w:r w:rsidRPr="0015540F">
              <w:rPr>
                <w:rFonts w:hint="eastAsia"/>
                <w:szCs w:val="21"/>
              </w:rPr>
              <w:t>0.18***</w:t>
            </w:r>
          </w:p>
        </w:tc>
        <w:tc>
          <w:tcPr>
            <w:tcW w:w="989" w:type="dxa"/>
            <w:tcBorders>
              <w:top w:val="nil"/>
              <w:bottom w:val="nil"/>
            </w:tcBorders>
            <w:noWrap/>
            <w:vAlign w:val="center"/>
            <w:hideMark/>
          </w:tcPr>
          <w:p w14:paraId="08B8D214" w14:textId="77777777" w:rsidR="007551CD" w:rsidRPr="0015540F" w:rsidRDefault="007551CD" w:rsidP="009268E2">
            <w:pPr>
              <w:spacing w:line="240" w:lineRule="atLeast"/>
              <w:jc w:val="center"/>
              <w:rPr>
                <w:szCs w:val="21"/>
              </w:rPr>
            </w:pPr>
            <w:r w:rsidRPr="0015540F">
              <w:rPr>
                <w:rFonts w:hint="eastAsia"/>
                <w:szCs w:val="21"/>
              </w:rPr>
              <w:t>0.07***</w:t>
            </w:r>
          </w:p>
        </w:tc>
        <w:tc>
          <w:tcPr>
            <w:tcW w:w="989" w:type="dxa"/>
            <w:tcBorders>
              <w:top w:val="nil"/>
              <w:bottom w:val="nil"/>
            </w:tcBorders>
            <w:noWrap/>
            <w:vAlign w:val="center"/>
            <w:hideMark/>
          </w:tcPr>
          <w:p w14:paraId="355FFE77" w14:textId="77777777" w:rsidR="007551CD" w:rsidRPr="0015540F" w:rsidRDefault="007551CD" w:rsidP="009268E2">
            <w:pPr>
              <w:spacing w:line="240" w:lineRule="atLeast"/>
              <w:jc w:val="center"/>
              <w:rPr>
                <w:szCs w:val="21"/>
              </w:rPr>
            </w:pPr>
            <w:r w:rsidRPr="0015540F">
              <w:rPr>
                <w:rFonts w:hint="eastAsia"/>
                <w:szCs w:val="21"/>
              </w:rPr>
              <w:t>0.33***</w:t>
            </w:r>
          </w:p>
        </w:tc>
        <w:tc>
          <w:tcPr>
            <w:tcW w:w="989" w:type="dxa"/>
            <w:tcBorders>
              <w:top w:val="nil"/>
              <w:bottom w:val="nil"/>
            </w:tcBorders>
            <w:noWrap/>
            <w:vAlign w:val="center"/>
            <w:hideMark/>
          </w:tcPr>
          <w:p w14:paraId="3EB1F3B9" w14:textId="77777777" w:rsidR="007551CD" w:rsidRPr="0015540F" w:rsidRDefault="007551CD" w:rsidP="009268E2">
            <w:pPr>
              <w:spacing w:line="240" w:lineRule="atLeast"/>
              <w:jc w:val="center"/>
              <w:rPr>
                <w:szCs w:val="21"/>
              </w:rPr>
            </w:pPr>
            <w:r w:rsidRPr="0015540F">
              <w:rPr>
                <w:rFonts w:hint="eastAsia"/>
                <w:szCs w:val="21"/>
              </w:rPr>
              <w:t>0.29***</w:t>
            </w:r>
          </w:p>
        </w:tc>
      </w:tr>
      <w:tr w:rsidR="007551CD" w:rsidRPr="00E55CEB" w14:paraId="66A271BB" w14:textId="77777777" w:rsidTr="009268E2">
        <w:trPr>
          <w:trHeight w:val="280"/>
        </w:trPr>
        <w:tc>
          <w:tcPr>
            <w:tcW w:w="2001" w:type="dxa"/>
            <w:tcBorders>
              <w:top w:val="nil"/>
              <w:bottom w:val="nil"/>
            </w:tcBorders>
            <w:noWrap/>
            <w:vAlign w:val="center"/>
            <w:hideMark/>
          </w:tcPr>
          <w:p w14:paraId="62F6CFF9" w14:textId="77777777" w:rsidR="007551CD" w:rsidRPr="0015540F" w:rsidRDefault="007551CD" w:rsidP="009268E2">
            <w:pPr>
              <w:spacing w:line="240" w:lineRule="atLeast"/>
              <w:jc w:val="center"/>
              <w:rPr>
                <w:szCs w:val="21"/>
              </w:rPr>
            </w:pPr>
          </w:p>
        </w:tc>
        <w:tc>
          <w:tcPr>
            <w:tcW w:w="1060" w:type="dxa"/>
            <w:tcBorders>
              <w:top w:val="nil"/>
              <w:bottom w:val="nil"/>
            </w:tcBorders>
            <w:noWrap/>
            <w:vAlign w:val="center"/>
            <w:hideMark/>
          </w:tcPr>
          <w:p w14:paraId="3195714E" w14:textId="77777777" w:rsidR="007551CD" w:rsidRPr="0015540F" w:rsidRDefault="007551CD" w:rsidP="009268E2">
            <w:pPr>
              <w:spacing w:line="240" w:lineRule="atLeast"/>
              <w:jc w:val="center"/>
              <w:rPr>
                <w:szCs w:val="21"/>
              </w:rPr>
            </w:pPr>
            <w:r w:rsidRPr="0015540F">
              <w:rPr>
                <w:rFonts w:hint="eastAsia"/>
                <w:szCs w:val="21"/>
              </w:rPr>
              <w:t>(1.18)</w:t>
            </w:r>
          </w:p>
        </w:tc>
        <w:tc>
          <w:tcPr>
            <w:tcW w:w="1252" w:type="dxa"/>
            <w:tcBorders>
              <w:top w:val="nil"/>
              <w:bottom w:val="nil"/>
            </w:tcBorders>
            <w:noWrap/>
            <w:vAlign w:val="center"/>
            <w:hideMark/>
          </w:tcPr>
          <w:p w14:paraId="4D287BC0" w14:textId="77777777" w:rsidR="007551CD" w:rsidRPr="0015540F" w:rsidRDefault="007551CD" w:rsidP="009268E2">
            <w:pPr>
              <w:spacing w:line="240" w:lineRule="atLeast"/>
              <w:jc w:val="center"/>
              <w:rPr>
                <w:szCs w:val="21"/>
              </w:rPr>
            </w:pPr>
            <w:r w:rsidRPr="0015540F">
              <w:rPr>
                <w:rFonts w:hint="eastAsia"/>
                <w:szCs w:val="21"/>
              </w:rPr>
              <w:t>(1.28)</w:t>
            </w:r>
          </w:p>
        </w:tc>
        <w:tc>
          <w:tcPr>
            <w:tcW w:w="989" w:type="dxa"/>
            <w:tcBorders>
              <w:top w:val="nil"/>
              <w:bottom w:val="nil"/>
            </w:tcBorders>
            <w:noWrap/>
            <w:vAlign w:val="center"/>
            <w:hideMark/>
          </w:tcPr>
          <w:p w14:paraId="25205A5B" w14:textId="77777777" w:rsidR="007551CD" w:rsidRPr="0015540F" w:rsidRDefault="007551CD" w:rsidP="009268E2">
            <w:pPr>
              <w:spacing w:line="240" w:lineRule="atLeast"/>
              <w:jc w:val="center"/>
              <w:rPr>
                <w:szCs w:val="21"/>
              </w:rPr>
            </w:pPr>
            <w:r w:rsidRPr="0015540F">
              <w:rPr>
                <w:rFonts w:hint="eastAsia"/>
                <w:szCs w:val="21"/>
              </w:rPr>
              <w:t>(0.03)</w:t>
            </w:r>
          </w:p>
        </w:tc>
        <w:tc>
          <w:tcPr>
            <w:tcW w:w="989" w:type="dxa"/>
            <w:tcBorders>
              <w:top w:val="nil"/>
              <w:bottom w:val="nil"/>
            </w:tcBorders>
            <w:noWrap/>
            <w:vAlign w:val="center"/>
            <w:hideMark/>
          </w:tcPr>
          <w:p w14:paraId="65371439" w14:textId="77777777" w:rsidR="007551CD" w:rsidRPr="0015540F" w:rsidRDefault="007551CD" w:rsidP="009268E2">
            <w:pPr>
              <w:spacing w:line="240" w:lineRule="atLeast"/>
              <w:jc w:val="center"/>
              <w:rPr>
                <w:szCs w:val="21"/>
              </w:rPr>
            </w:pPr>
            <w:r w:rsidRPr="0015540F">
              <w:rPr>
                <w:rFonts w:hint="eastAsia"/>
                <w:szCs w:val="21"/>
              </w:rPr>
              <w:t>(0.03)</w:t>
            </w:r>
          </w:p>
        </w:tc>
        <w:tc>
          <w:tcPr>
            <w:tcW w:w="1001" w:type="dxa"/>
            <w:tcBorders>
              <w:top w:val="nil"/>
              <w:bottom w:val="nil"/>
            </w:tcBorders>
            <w:noWrap/>
            <w:vAlign w:val="center"/>
            <w:hideMark/>
          </w:tcPr>
          <w:p w14:paraId="0D0FAD45" w14:textId="77777777" w:rsidR="007551CD" w:rsidRPr="0015540F" w:rsidRDefault="007551CD" w:rsidP="009268E2">
            <w:pPr>
              <w:spacing w:line="240" w:lineRule="atLeast"/>
              <w:jc w:val="center"/>
              <w:rPr>
                <w:szCs w:val="21"/>
              </w:rPr>
            </w:pPr>
            <w:r w:rsidRPr="0015540F">
              <w:rPr>
                <w:rFonts w:hint="eastAsia"/>
                <w:szCs w:val="21"/>
              </w:rPr>
              <w:t>(0.05)</w:t>
            </w:r>
          </w:p>
        </w:tc>
        <w:tc>
          <w:tcPr>
            <w:tcW w:w="993" w:type="dxa"/>
            <w:tcBorders>
              <w:top w:val="nil"/>
              <w:bottom w:val="nil"/>
            </w:tcBorders>
            <w:noWrap/>
            <w:vAlign w:val="center"/>
            <w:hideMark/>
          </w:tcPr>
          <w:p w14:paraId="2D76EC63" w14:textId="77777777" w:rsidR="007551CD" w:rsidRPr="0015540F" w:rsidRDefault="007551CD" w:rsidP="009268E2">
            <w:pPr>
              <w:spacing w:line="240" w:lineRule="atLeast"/>
              <w:jc w:val="center"/>
              <w:rPr>
                <w:szCs w:val="21"/>
              </w:rPr>
            </w:pPr>
            <w:r w:rsidRPr="0015540F">
              <w:rPr>
                <w:rFonts w:hint="eastAsia"/>
                <w:szCs w:val="21"/>
              </w:rPr>
              <w:t>(0.08)</w:t>
            </w:r>
          </w:p>
        </w:tc>
        <w:tc>
          <w:tcPr>
            <w:tcW w:w="989" w:type="dxa"/>
            <w:tcBorders>
              <w:top w:val="nil"/>
              <w:bottom w:val="nil"/>
            </w:tcBorders>
            <w:noWrap/>
            <w:vAlign w:val="center"/>
            <w:hideMark/>
          </w:tcPr>
          <w:p w14:paraId="46574DE8" w14:textId="77777777" w:rsidR="007551CD" w:rsidRPr="0015540F" w:rsidRDefault="007551CD" w:rsidP="009268E2">
            <w:pPr>
              <w:spacing w:line="240" w:lineRule="atLeast"/>
              <w:jc w:val="center"/>
              <w:rPr>
                <w:szCs w:val="21"/>
              </w:rPr>
            </w:pPr>
            <w:r w:rsidRPr="0015540F">
              <w:rPr>
                <w:rFonts w:hint="eastAsia"/>
                <w:szCs w:val="21"/>
              </w:rPr>
              <w:t>(0.01)</w:t>
            </w:r>
          </w:p>
        </w:tc>
        <w:tc>
          <w:tcPr>
            <w:tcW w:w="989" w:type="dxa"/>
            <w:tcBorders>
              <w:top w:val="nil"/>
              <w:bottom w:val="nil"/>
            </w:tcBorders>
            <w:noWrap/>
            <w:vAlign w:val="center"/>
            <w:hideMark/>
          </w:tcPr>
          <w:p w14:paraId="1E54A31C" w14:textId="77777777" w:rsidR="007551CD" w:rsidRPr="0015540F" w:rsidRDefault="007551CD" w:rsidP="009268E2">
            <w:pPr>
              <w:spacing w:line="240" w:lineRule="atLeast"/>
              <w:jc w:val="center"/>
              <w:rPr>
                <w:szCs w:val="21"/>
              </w:rPr>
            </w:pPr>
            <w:r w:rsidRPr="0015540F">
              <w:rPr>
                <w:rFonts w:hint="eastAsia"/>
                <w:szCs w:val="21"/>
              </w:rPr>
              <w:t>(0.01)</w:t>
            </w:r>
          </w:p>
        </w:tc>
        <w:tc>
          <w:tcPr>
            <w:tcW w:w="989" w:type="dxa"/>
            <w:tcBorders>
              <w:top w:val="nil"/>
              <w:bottom w:val="nil"/>
            </w:tcBorders>
            <w:noWrap/>
            <w:vAlign w:val="center"/>
            <w:hideMark/>
          </w:tcPr>
          <w:p w14:paraId="30023D3E" w14:textId="77777777" w:rsidR="007551CD" w:rsidRPr="0015540F" w:rsidRDefault="007551CD" w:rsidP="009268E2">
            <w:pPr>
              <w:spacing w:line="240" w:lineRule="atLeast"/>
              <w:jc w:val="center"/>
              <w:rPr>
                <w:szCs w:val="21"/>
              </w:rPr>
            </w:pPr>
            <w:r w:rsidRPr="0015540F">
              <w:rPr>
                <w:rFonts w:hint="eastAsia"/>
                <w:szCs w:val="21"/>
              </w:rPr>
              <w:t>(0.01)</w:t>
            </w:r>
          </w:p>
        </w:tc>
        <w:tc>
          <w:tcPr>
            <w:tcW w:w="989" w:type="dxa"/>
            <w:tcBorders>
              <w:top w:val="nil"/>
              <w:bottom w:val="nil"/>
            </w:tcBorders>
            <w:noWrap/>
            <w:vAlign w:val="center"/>
            <w:hideMark/>
          </w:tcPr>
          <w:p w14:paraId="60F445B8" w14:textId="77777777" w:rsidR="007551CD" w:rsidRPr="0015540F" w:rsidRDefault="007551CD" w:rsidP="009268E2">
            <w:pPr>
              <w:spacing w:line="240" w:lineRule="atLeast"/>
              <w:jc w:val="center"/>
              <w:rPr>
                <w:szCs w:val="21"/>
              </w:rPr>
            </w:pPr>
            <w:r w:rsidRPr="0015540F">
              <w:rPr>
                <w:rFonts w:hint="eastAsia"/>
                <w:szCs w:val="21"/>
              </w:rPr>
              <w:t>(0.02)</w:t>
            </w:r>
          </w:p>
        </w:tc>
        <w:tc>
          <w:tcPr>
            <w:tcW w:w="989" w:type="dxa"/>
            <w:tcBorders>
              <w:top w:val="nil"/>
              <w:bottom w:val="nil"/>
            </w:tcBorders>
            <w:noWrap/>
            <w:vAlign w:val="center"/>
            <w:hideMark/>
          </w:tcPr>
          <w:p w14:paraId="162387A7" w14:textId="77777777" w:rsidR="007551CD" w:rsidRPr="0015540F" w:rsidRDefault="007551CD" w:rsidP="009268E2">
            <w:pPr>
              <w:spacing w:line="240" w:lineRule="atLeast"/>
              <w:jc w:val="center"/>
              <w:rPr>
                <w:szCs w:val="21"/>
              </w:rPr>
            </w:pPr>
            <w:r w:rsidRPr="0015540F">
              <w:rPr>
                <w:rFonts w:hint="eastAsia"/>
                <w:szCs w:val="21"/>
              </w:rPr>
              <w:t>(0.03)</w:t>
            </w:r>
          </w:p>
        </w:tc>
        <w:tc>
          <w:tcPr>
            <w:tcW w:w="989" w:type="dxa"/>
            <w:tcBorders>
              <w:top w:val="nil"/>
              <w:bottom w:val="nil"/>
            </w:tcBorders>
            <w:noWrap/>
            <w:vAlign w:val="center"/>
            <w:hideMark/>
          </w:tcPr>
          <w:p w14:paraId="6C17C30B" w14:textId="77777777" w:rsidR="007551CD" w:rsidRPr="0015540F" w:rsidRDefault="007551CD" w:rsidP="009268E2">
            <w:pPr>
              <w:spacing w:line="240" w:lineRule="atLeast"/>
              <w:jc w:val="center"/>
              <w:rPr>
                <w:szCs w:val="21"/>
              </w:rPr>
            </w:pPr>
            <w:r w:rsidRPr="0015540F">
              <w:rPr>
                <w:rFonts w:hint="eastAsia"/>
                <w:szCs w:val="21"/>
              </w:rPr>
              <w:t>(0.04)</w:t>
            </w:r>
          </w:p>
        </w:tc>
      </w:tr>
      <w:tr w:rsidR="007551CD" w:rsidRPr="00E55CEB" w14:paraId="13E0C75E" w14:textId="77777777" w:rsidTr="009268E2">
        <w:trPr>
          <w:trHeight w:val="280"/>
        </w:trPr>
        <w:tc>
          <w:tcPr>
            <w:tcW w:w="2001" w:type="dxa"/>
            <w:tcBorders>
              <w:top w:val="nil"/>
              <w:bottom w:val="nil"/>
            </w:tcBorders>
            <w:noWrap/>
            <w:vAlign w:val="center"/>
          </w:tcPr>
          <w:p w14:paraId="00F21324" w14:textId="77777777" w:rsidR="007551CD" w:rsidRPr="0015540F" w:rsidRDefault="007551CD" w:rsidP="009268E2">
            <w:pPr>
              <w:spacing w:line="240" w:lineRule="atLeast"/>
              <w:jc w:val="center"/>
              <w:rPr>
                <w:szCs w:val="21"/>
              </w:rPr>
            </w:pPr>
            <w:r w:rsidRPr="0015540F">
              <w:rPr>
                <w:szCs w:val="21"/>
              </w:rPr>
              <w:t>Observations</w:t>
            </w:r>
          </w:p>
        </w:tc>
        <w:tc>
          <w:tcPr>
            <w:tcW w:w="1060" w:type="dxa"/>
            <w:tcBorders>
              <w:top w:val="nil"/>
              <w:bottom w:val="nil"/>
            </w:tcBorders>
            <w:noWrap/>
            <w:vAlign w:val="center"/>
          </w:tcPr>
          <w:p w14:paraId="61D4F763" w14:textId="77777777" w:rsidR="007551CD" w:rsidRPr="0015540F" w:rsidRDefault="007551CD" w:rsidP="009268E2">
            <w:pPr>
              <w:spacing w:line="240" w:lineRule="atLeast"/>
              <w:jc w:val="center"/>
              <w:rPr>
                <w:szCs w:val="21"/>
              </w:rPr>
            </w:pPr>
            <w:r w:rsidRPr="0015540F">
              <w:rPr>
                <w:szCs w:val="21"/>
              </w:rPr>
              <w:t>435</w:t>
            </w:r>
          </w:p>
        </w:tc>
        <w:tc>
          <w:tcPr>
            <w:tcW w:w="1252" w:type="dxa"/>
            <w:tcBorders>
              <w:top w:val="nil"/>
              <w:bottom w:val="nil"/>
            </w:tcBorders>
            <w:noWrap/>
            <w:vAlign w:val="center"/>
          </w:tcPr>
          <w:p w14:paraId="42236A5B" w14:textId="77777777" w:rsidR="007551CD" w:rsidRPr="0015540F" w:rsidRDefault="007551CD" w:rsidP="009268E2">
            <w:pPr>
              <w:spacing w:line="240" w:lineRule="atLeast"/>
              <w:jc w:val="center"/>
              <w:rPr>
                <w:szCs w:val="21"/>
              </w:rPr>
            </w:pPr>
            <w:r w:rsidRPr="0015540F">
              <w:rPr>
                <w:szCs w:val="21"/>
              </w:rPr>
              <w:t>253</w:t>
            </w:r>
          </w:p>
        </w:tc>
        <w:tc>
          <w:tcPr>
            <w:tcW w:w="989" w:type="dxa"/>
            <w:tcBorders>
              <w:top w:val="nil"/>
              <w:bottom w:val="nil"/>
            </w:tcBorders>
            <w:noWrap/>
            <w:vAlign w:val="center"/>
          </w:tcPr>
          <w:p w14:paraId="63B3FEBF" w14:textId="77777777" w:rsidR="007551CD" w:rsidRPr="0015540F" w:rsidRDefault="007551CD" w:rsidP="009268E2">
            <w:pPr>
              <w:spacing w:line="240" w:lineRule="atLeast"/>
              <w:jc w:val="center"/>
              <w:rPr>
                <w:szCs w:val="21"/>
              </w:rPr>
            </w:pPr>
            <w:r w:rsidRPr="0015540F">
              <w:rPr>
                <w:szCs w:val="21"/>
              </w:rPr>
              <w:t>435</w:t>
            </w:r>
          </w:p>
        </w:tc>
        <w:tc>
          <w:tcPr>
            <w:tcW w:w="989" w:type="dxa"/>
            <w:tcBorders>
              <w:top w:val="nil"/>
              <w:bottom w:val="nil"/>
            </w:tcBorders>
            <w:noWrap/>
            <w:vAlign w:val="center"/>
          </w:tcPr>
          <w:p w14:paraId="0B40CF7D" w14:textId="77777777" w:rsidR="007551CD" w:rsidRPr="0015540F" w:rsidRDefault="007551CD" w:rsidP="009268E2">
            <w:pPr>
              <w:spacing w:line="240" w:lineRule="atLeast"/>
              <w:jc w:val="center"/>
              <w:rPr>
                <w:szCs w:val="21"/>
              </w:rPr>
            </w:pPr>
            <w:r w:rsidRPr="0015540F">
              <w:rPr>
                <w:szCs w:val="21"/>
              </w:rPr>
              <w:t>276</w:t>
            </w:r>
          </w:p>
        </w:tc>
        <w:tc>
          <w:tcPr>
            <w:tcW w:w="1001" w:type="dxa"/>
            <w:tcBorders>
              <w:top w:val="nil"/>
              <w:bottom w:val="nil"/>
            </w:tcBorders>
            <w:noWrap/>
            <w:vAlign w:val="center"/>
          </w:tcPr>
          <w:p w14:paraId="5064A9AE" w14:textId="77777777" w:rsidR="007551CD" w:rsidRPr="0015540F" w:rsidRDefault="007551CD" w:rsidP="009268E2">
            <w:pPr>
              <w:spacing w:line="240" w:lineRule="atLeast"/>
              <w:jc w:val="center"/>
              <w:rPr>
                <w:szCs w:val="21"/>
              </w:rPr>
            </w:pPr>
            <w:r w:rsidRPr="0015540F">
              <w:rPr>
                <w:szCs w:val="21"/>
              </w:rPr>
              <w:t>351</w:t>
            </w:r>
          </w:p>
        </w:tc>
        <w:tc>
          <w:tcPr>
            <w:tcW w:w="993" w:type="dxa"/>
            <w:tcBorders>
              <w:top w:val="nil"/>
              <w:bottom w:val="nil"/>
            </w:tcBorders>
            <w:noWrap/>
            <w:vAlign w:val="center"/>
          </w:tcPr>
          <w:p w14:paraId="40CE45B0" w14:textId="77777777" w:rsidR="007551CD" w:rsidRPr="0015540F" w:rsidRDefault="007551CD" w:rsidP="009268E2">
            <w:pPr>
              <w:spacing w:line="240" w:lineRule="atLeast"/>
              <w:jc w:val="center"/>
              <w:rPr>
                <w:szCs w:val="21"/>
              </w:rPr>
            </w:pPr>
            <w:r w:rsidRPr="0015540F">
              <w:rPr>
                <w:szCs w:val="21"/>
              </w:rPr>
              <w:t>325</w:t>
            </w:r>
          </w:p>
        </w:tc>
        <w:tc>
          <w:tcPr>
            <w:tcW w:w="989" w:type="dxa"/>
            <w:tcBorders>
              <w:top w:val="nil"/>
              <w:bottom w:val="nil"/>
            </w:tcBorders>
            <w:noWrap/>
            <w:vAlign w:val="center"/>
          </w:tcPr>
          <w:p w14:paraId="445443BC" w14:textId="77777777" w:rsidR="007551CD" w:rsidRPr="0015540F" w:rsidRDefault="007551CD" w:rsidP="009268E2">
            <w:pPr>
              <w:spacing w:line="240" w:lineRule="atLeast"/>
              <w:jc w:val="center"/>
              <w:rPr>
                <w:szCs w:val="21"/>
              </w:rPr>
            </w:pPr>
            <w:r w:rsidRPr="0015540F">
              <w:rPr>
                <w:szCs w:val="21"/>
              </w:rPr>
              <w:t>561</w:t>
            </w:r>
          </w:p>
        </w:tc>
        <w:tc>
          <w:tcPr>
            <w:tcW w:w="989" w:type="dxa"/>
            <w:tcBorders>
              <w:top w:val="nil"/>
              <w:bottom w:val="nil"/>
            </w:tcBorders>
            <w:noWrap/>
            <w:vAlign w:val="center"/>
          </w:tcPr>
          <w:p w14:paraId="6FB7521E" w14:textId="77777777" w:rsidR="007551CD" w:rsidRPr="0015540F" w:rsidRDefault="007551CD" w:rsidP="009268E2">
            <w:pPr>
              <w:spacing w:line="240" w:lineRule="atLeast"/>
              <w:jc w:val="center"/>
              <w:rPr>
                <w:szCs w:val="21"/>
              </w:rPr>
            </w:pPr>
            <w:r w:rsidRPr="0015540F">
              <w:rPr>
                <w:szCs w:val="21"/>
              </w:rPr>
              <w:t>561</w:t>
            </w:r>
          </w:p>
        </w:tc>
        <w:tc>
          <w:tcPr>
            <w:tcW w:w="989" w:type="dxa"/>
            <w:tcBorders>
              <w:top w:val="nil"/>
              <w:bottom w:val="nil"/>
            </w:tcBorders>
            <w:noWrap/>
            <w:vAlign w:val="center"/>
          </w:tcPr>
          <w:p w14:paraId="66D64C65" w14:textId="77777777" w:rsidR="007551CD" w:rsidRPr="0015540F" w:rsidRDefault="007551CD" w:rsidP="009268E2">
            <w:pPr>
              <w:spacing w:line="240" w:lineRule="atLeast"/>
              <w:jc w:val="center"/>
              <w:rPr>
                <w:szCs w:val="21"/>
              </w:rPr>
            </w:pPr>
            <w:r w:rsidRPr="0015540F">
              <w:rPr>
                <w:szCs w:val="21"/>
              </w:rPr>
              <w:t>561</w:t>
            </w:r>
          </w:p>
        </w:tc>
        <w:tc>
          <w:tcPr>
            <w:tcW w:w="989" w:type="dxa"/>
            <w:tcBorders>
              <w:top w:val="nil"/>
              <w:bottom w:val="nil"/>
            </w:tcBorders>
            <w:noWrap/>
            <w:vAlign w:val="center"/>
          </w:tcPr>
          <w:p w14:paraId="463DB680" w14:textId="77777777" w:rsidR="007551CD" w:rsidRPr="0015540F" w:rsidRDefault="007551CD" w:rsidP="009268E2">
            <w:pPr>
              <w:spacing w:line="240" w:lineRule="atLeast"/>
              <w:jc w:val="center"/>
              <w:rPr>
                <w:szCs w:val="21"/>
              </w:rPr>
            </w:pPr>
            <w:r w:rsidRPr="0015540F">
              <w:rPr>
                <w:szCs w:val="21"/>
              </w:rPr>
              <w:t>561</w:t>
            </w:r>
          </w:p>
        </w:tc>
        <w:tc>
          <w:tcPr>
            <w:tcW w:w="989" w:type="dxa"/>
            <w:tcBorders>
              <w:top w:val="nil"/>
              <w:bottom w:val="nil"/>
            </w:tcBorders>
            <w:noWrap/>
            <w:vAlign w:val="center"/>
          </w:tcPr>
          <w:p w14:paraId="488F3759" w14:textId="77777777" w:rsidR="007551CD" w:rsidRPr="0015540F" w:rsidRDefault="007551CD" w:rsidP="009268E2">
            <w:pPr>
              <w:spacing w:line="240" w:lineRule="atLeast"/>
              <w:jc w:val="center"/>
              <w:rPr>
                <w:szCs w:val="21"/>
              </w:rPr>
            </w:pPr>
            <w:r w:rsidRPr="0015540F">
              <w:rPr>
                <w:szCs w:val="21"/>
              </w:rPr>
              <w:t>561</w:t>
            </w:r>
          </w:p>
        </w:tc>
        <w:tc>
          <w:tcPr>
            <w:tcW w:w="989" w:type="dxa"/>
            <w:tcBorders>
              <w:top w:val="nil"/>
              <w:bottom w:val="nil"/>
            </w:tcBorders>
            <w:noWrap/>
            <w:vAlign w:val="center"/>
          </w:tcPr>
          <w:p w14:paraId="394B2BEC" w14:textId="77777777" w:rsidR="007551CD" w:rsidRPr="0015540F" w:rsidRDefault="007551CD" w:rsidP="009268E2">
            <w:pPr>
              <w:spacing w:line="240" w:lineRule="atLeast"/>
              <w:jc w:val="center"/>
              <w:rPr>
                <w:szCs w:val="21"/>
              </w:rPr>
            </w:pPr>
            <w:r w:rsidRPr="0015540F">
              <w:rPr>
                <w:szCs w:val="21"/>
              </w:rPr>
              <w:t>528</w:t>
            </w:r>
          </w:p>
        </w:tc>
      </w:tr>
      <w:tr w:rsidR="007551CD" w:rsidRPr="00E55CEB" w14:paraId="5A3EC881" w14:textId="77777777" w:rsidTr="009268E2">
        <w:trPr>
          <w:trHeight w:val="280"/>
        </w:trPr>
        <w:tc>
          <w:tcPr>
            <w:tcW w:w="2001" w:type="dxa"/>
            <w:tcBorders>
              <w:top w:val="nil"/>
              <w:bottom w:val="nil"/>
            </w:tcBorders>
            <w:noWrap/>
            <w:vAlign w:val="center"/>
            <w:hideMark/>
          </w:tcPr>
          <w:p w14:paraId="314D1154" w14:textId="77777777" w:rsidR="007551CD" w:rsidRDefault="007551CD" w:rsidP="009268E2">
            <w:pPr>
              <w:spacing w:line="240" w:lineRule="atLeast"/>
              <w:jc w:val="center"/>
              <w:rPr>
                <w:szCs w:val="21"/>
              </w:rPr>
            </w:pPr>
            <w:r>
              <w:rPr>
                <w:szCs w:val="21"/>
              </w:rPr>
              <w:t>S</w:t>
            </w:r>
            <w:r w:rsidRPr="0015540F">
              <w:rPr>
                <w:rFonts w:hint="eastAsia"/>
                <w:szCs w:val="21"/>
              </w:rPr>
              <w:t xml:space="preserve">tandardized </w:t>
            </w:r>
          </w:p>
          <w:p w14:paraId="749E957C" w14:textId="77777777" w:rsidR="007551CD" w:rsidRPr="0015540F" w:rsidRDefault="007551CD" w:rsidP="009268E2">
            <w:pPr>
              <w:spacing w:line="240" w:lineRule="atLeast"/>
              <w:jc w:val="center"/>
              <w:rPr>
                <w:szCs w:val="21"/>
              </w:rPr>
            </w:pPr>
            <w:r w:rsidRPr="0015540F">
              <w:rPr>
                <w:rFonts w:hint="eastAsia"/>
                <w:szCs w:val="21"/>
              </w:rPr>
              <w:t>beta</w:t>
            </w:r>
            <w:r>
              <w:rPr>
                <w:szCs w:val="21"/>
              </w:rPr>
              <w:t xml:space="preserve"> </w:t>
            </w:r>
            <w:r>
              <w:rPr>
                <w:rFonts w:hint="eastAsia"/>
                <w:szCs w:val="21"/>
              </w:rPr>
              <w:t>(</w:t>
            </w:r>
            <w:r w:rsidRPr="0015540F">
              <w:rPr>
                <w:rFonts w:hint="eastAsia"/>
                <w:szCs w:val="21"/>
              </w:rPr>
              <w:t>%)</w:t>
            </w:r>
          </w:p>
        </w:tc>
        <w:tc>
          <w:tcPr>
            <w:tcW w:w="1060" w:type="dxa"/>
            <w:tcBorders>
              <w:top w:val="nil"/>
              <w:bottom w:val="nil"/>
            </w:tcBorders>
            <w:noWrap/>
            <w:vAlign w:val="center"/>
            <w:hideMark/>
          </w:tcPr>
          <w:p w14:paraId="02D9AB50" w14:textId="77777777" w:rsidR="007551CD" w:rsidRPr="0015540F" w:rsidRDefault="007551CD" w:rsidP="009268E2">
            <w:pPr>
              <w:spacing w:line="240" w:lineRule="atLeast"/>
              <w:jc w:val="center"/>
              <w:rPr>
                <w:szCs w:val="21"/>
              </w:rPr>
            </w:pPr>
            <w:r w:rsidRPr="0015540F">
              <w:rPr>
                <w:rFonts w:hint="eastAsia"/>
                <w:szCs w:val="21"/>
              </w:rPr>
              <w:t>9.84</w:t>
            </w:r>
          </w:p>
        </w:tc>
        <w:tc>
          <w:tcPr>
            <w:tcW w:w="1252" w:type="dxa"/>
            <w:tcBorders>
              <w:top w:val="nil"/>
              <w:bottom w:val="nil"/>
            </w:tcBorders>
            <w:noWrap/>
            <w:vAlign w:val="center"/>
            <w:hideMark/>
          </w:tcPr>
          <w:p w14:paraId="738DD9E0" w14:textId="77777777" w:rsidR="007551CD" w:rsidRPr="0015540F" w:rsidRDefault="007551CD" w:rsidP="009268E2">
            <w:pPr>
              <w:spacing w:line="240" w:lineRule="atLeast"/>
              <w:jc w:val="center"/>
              <w:rPr>
                <w:szCs w:val="21"/>
              </w:rPr>
            </w:pPr>
            <w:r w:rsidRPr="0015540F">
              <w:rPr>
                <w:rFonts w:hint="eastAsia"/>
                <w:szCs w:val="21"/>
              </w:rPr>
              <w:t>13.95</w:t>
            </w:r>
          </w:p>
        </w:tc>
        <w:tc>
          <w:tcPr>
            <w:tcW w:w="989" w:type="dxa"/>
            <w:tcBorders>
              <w:top w:val="nil"/>
              <w:bottom w:val="nil"/>
            </w:tcBorders>
            <w:noWrap/>
            <w:vAlign w:val="center"/>
            <w:hideMark/>
          </w:tcPr>
          <w:p w14:paraId="23EC60F6" w14:textId="77777777" w:rsidR="007551CD" w:rsidRPr="0015540F" w:rsidRDefault="007551CD" w:rsidP="009268E2">
            <w:pPr>
              <w:spacing w:line="240" w:lineRule="atLeast"/>
              <w:jc w:val="center"/>
              <w:rPr>
                <w:szCs w:val="21"/>
              </w:rPr>
            </w:pPr>
            <w:r w:rsidRPr="0015540F">
              <w:rPr>
                <w:rFonts w:hint="eastAsia"/>
                <w:szCs w:val="21"/>
              </w:rPr>
              <w:t>3.79</w:t>
            </w:r>
          </w:p>
        </w:tc>
        <w:tc>
          <w:tcPr>
            <w:tcW w:w="989" w:type="dxa"/>
            <w:tcBorders>
              <w:top w:val="nil"/>
              <w:bottom w:val="nil"/>
            </w:tcBorders>
            <w:noWrap/>
            <w:vAlign w:val="center"/>
            <w:hideMark/>
          </w:tcPr>
          <w:p w14:paraId="3E508E37" w14:textId="77777777" w:rsidR="007551CD" w:rsidRPr="0015540F" w:rsidRDefault="007551CD" w:rsidP="009268E2">
            <w:pPr>
              <w:spacing w:line="240" w:lineRule="atLeast"/>
              <w:jc w:val="center"/>
              <w:rPr>
                <w:szCs w:val="21"/>
              </w:rPr>
            </w:pPr>
            <w:r w:rsidRPr="0015540F">
              <w:rPr>
                <w:rFonts w:hint="eastAsia"/>
                <w:szCs w:val="21"/>
              </w:rPr>
              <w:t>23.59</w:t>
            </w:r>
          </w:p>
        </w:tc>
        <w:tc>
          <w:tcPr>
            <w:tcW w:w="1001" w:type="dxa"/>
            <w:tcBorders>
              <w:top w:val="nil"/>
              <w:bottom w:val="nil"/>
            </w:tcBorders>
            <w:noWrap/>
            <w:vAlign w:val="center"/>
            <w:hideMark/>
          </w:tcPr>
          <w:p w14:paraId="336CAD72" w14:textId="77777777" w:rsidR="007551CD" w:rsidRPr="0015540F" w:rsidRDefault="007551CD" w:rsidP="009268E2">
            <w:pPr>
              <w:spacing w:line="240" w:lineRule="atLeast"/>
              <w:jc w:val="center"/>
              <w:rPr>
                <w:szCs w:val="21"/>
              </w:rPr>
            </w:pPr>
            <w:r w:rsidRPr="0015540F">
              <w:rPr>
                <w:rFonts w:hint="eastAsia"/>
                <w:szCs w:val="21"/>
              </w:rPr>
              <w:t>-8.11</w:t>
            </w:r>
          </w:p>
        </w:tc>
        <w:tc>
          <w:tcPr>
            <w:tcW w:w="993" w:type="dxa"/>
            <w:tcBorders>
              <w:top w:val="nil"/>
              <w:bottom w:val="nil"/>
            </w:tcBorders>
            <w:noWrap/>
            <w:vAlign w:val="center"/>
            <w:hideMark/>
          </w:tcPr>
          <w:p w14:paraId="6B46C39B" w14:textId="77777777" w:rsidR="007551CD" w:rsidRPr="0015540F" w:rsidRDefault="007551CD" w:rsidP="009268E2">
            <w:pPr>
              <w:spacing w:line="240" w:lineRule="atLeast"/>
              <w:jc w:val="center"/>
              <w:rPr>
                <w:szCs w:val="21"/>
              </w:rPr>
            </w:pPr>
            <w:r w:rsidRPr="0015540F">
              <w:rPr>
                <w:rFonts w:hint="eastAsia"/>
                <w:szCs w:val="21"/>
              </w:rPr>
              <w:t>17.49</w:t>
            </w:r>
          </w:p>
        </w:tc>
        <w:tc>
          <w:tcPr>
            <w:tcW w:w="989" w:type="dxa"/>
            <w:tcBorders>
              <w:top w:val="nil"/>
              <w:bottom w:val="nil"/>
            </w:tcBorders>
            <w:noWrap/>
            <w:vAlign w:val="center"/>
            <w:hideMark/>
          </w:tcPr>
          <w:p w14:paraId="14CAFF4E" w14:textId="77777777" w:rsidR="007551CD" w:rsidRPr="0015540F" w:rsidRDefault="007551CD" w:rsidP="009268E2">
            <w:pPr>
              <w:spacing w:line="240" w:lineRule="atLeast"/>
              <w:jc w:val="center"/>
              <w:rPr>
                <w:szCs w:val="21"/>
              </w:rPr>
            </w:pPr>
            <w:r w:rsidRPr="0015540F">
              <w:rPr>
                <w:rFonts w:hint="eastAsia"/>
                <w:szCs w:val="21"/>
              </w:rPr>
              <w:t>12.1</w:t>
            </w:r>
          </w:p>
        </w:tc>
        <w:tc>
          <w:tcPr>
            <w:tcW w:w="989" w:type="dxa"/>
            <w:tcBorders>
              <w:top w:val="nil"/>
              <w:bottom w:val="nil"/>
            </w:tcBorders>
            <w:noWrap/>
            <w:vAlign w:val="center"/>
            <w:hideMark/>
          </w:tcPr>
          <w:p w14:paraId="4AB11FB0" w14:textId="77777777" w:rsidR="007551CD" w:rsidRPr="0015540F" w:rsidRDefault="007551CD" w:rsidP="009268E2">
            <w:pPr>
              <w:spacing w:line="240" w:lineRule="atLeast"/>
              <w:jc w:val="center"/>
              <w:rPr>
                <w:szCs w:val="21"/>
              </w:rPr>
            </w:pPr>
            <w:r w:rsidRPr="0015540F">
              <w:rPr>
                <w:rFonts w:hint="eastAsia"/>
                <w:szCs w:val="21"/>
              </w:rPr>
              <w:t>23.82</w:t>
            </w:r>
          </w:p>
        </w:tc>
        <w:tc>
          <w:tcPr>
            <w:tcW w:w="989" w:type="dxa"/>
            <w:tcBorders>
              <w:top w:val="nil"/>
              <w:bottom w:val="nil"/>
            </w:tcBorders>
            <w:noWrap/>
            <w:vAlign w:val="center"/>
            <w:hideMark/>
          </w:tcPr>
          <w:p w14:paraId="0819804D" w14:textId="77777777" w:rsidR="007551CD" w:rsidRPr="0015540F" w:rsidRDefault="007551CD" w:rsidP="009268E2">
            <w:pPr>
              <w:spacing w:line="240" w:lineRule="atLeast"/>
              <w:jc w:val="center"/>
              <w:rPr>
                <w:szCs w:val="21"/>
              </w:rPr>
            </w:pPr>
            <w:r w:rsidRPr="0015540F">
              <w:rPr>
                <w:rFonts w:hint="eastAsia"/>
                <w:szCs w:val="21"/>
              </w:rPr>
              <w:t>12.04</w:t>
            </w:r>
          </w:p>
        </w:tc>
        <w:tc>
          <w:tcPr>
            <w:tcW w:w="989" w:type="dxa"/>
            <w:tcBorders>
              <w:top w:val="nil"/>
              <w:bottom w:val="nil"/>
            </w:tcBorders>
            <w:noWrap/>
            <w:vAlign w:val="center"/>
            <w:hideMark/>
          </w:tcPr>
          <w:p w14:paraId="555BC9E3" w14:textId="77777777" w:rsidR="007551CD" w:rsidRPr="0015540F" w:rsidRDefault="007551CD" w:rsidP="009268E2">
            <w:pPr>
              <w:spacing w:line="240" w:lineRule="atLeast"/>
              <w:jc w:val="center"/>
              <w:rPr>
                <w:szCs w:val="21"/>
              </w:rPr>
            </w:pPr>
            <w:r w:rsidRPr="0015540F">
              <w:rPr>
                <w:rFonts w:hint="eastAsia"/>
                <w:szCs w:val="21"/>
              </w:rPr>
              <w:t>7.42</w:t>
            </w:r>
          </w:p>
        </w:tc>
        <w:tc>
          <w:tcPr>
            <w:tcW w:w="989" w:type="dxa"/>
            <w:tcBorders>
              <w:top w:val="nil"/>
              <w:bottom w:val="nil"/>
            </w:tcBorders>
            <w:noWrap/>
            <w:vAlign w:val="center"/>
            <w:hideMark/>
          </w:tcPr>
          <w:p w14:paraId="3D5CE0FB" w14:textId="77777777" w:rsidR="007551CD" w:rsidRPr="0015540F" w:rsidRDefault="007551CD" w:rsidP="009268E2">
            <w:pPr>
              <w:spacing w:line="240" w:lineRule="atLeast"/>
              <w:jc w:val="center"/>
              <w:rPr>
                <w:szCs w:val="21"/>
              </w:rPr>
            </w:pPr>
            <w:r w:rsidRPr="0015540F">
              <w:rPr>
                <w:rFonts w:hint="eastAsia"/>
                <w:szCs w:val="21"/>
              </w:rPr>
              <w:t>0.88</w:t>
            </w:r>
          </w:p>
        </w:tc>
        <w:tc>
          <w:tcPr>
            <w:tcW w:w="989" w:type="dxa"/>
            <w:tcBorders>
              <w:top w:val="nil"/>
              <w:bottom w:val="nil"/>
            </w:tcBorders>
            <w:noWrap/>
            <w:vAlign w:val="center"/>
            <w:hideMark/>
          </w:tcPr>
          <w:p w14:paraId="2F2FDD05" w14:textId="77777777" w:rsidR="007551CD" w:rsidRPr="0015540F" w:rsidRDefault="007551CD" w:rsidP="009268E2">
            <w:pPr>
              <w:spacing w:line="240" w:lineRule="atLeast"/>
              <w:jc w:val="center"/>
              <w:rPr>
                <w:szCs w:val="21"/>
              </w:rPr>
            </w:pPr>
            <w:r w:rsidRPr="0015540F">
              <w:rPr>
                <w:rFonts w:hint="eastAsia"/>
                <w:szCs w:val="21"/>
              </w:rPr>
              <w:t>-1.26</w:t>
            </w:r>
          </w:p>
        </w:tc>
      </w:tr>
      <w:tr w:rsidR="007551CD" w:rsidRPr="00E55CEB" w14:paraId="5A41310C" w14:textId="77777777" w:rsidTr="009268E2">
        <w:trPr>
          <w:trHeight w:val="280"/>
        </w:trPr>
        <w:tc>
          <w:tcPr>
            <w:tcW w:w="2001" w:type="dxa"/>
            <w:tcBorders>
              <w:top w:val="nil"/>
            </w:tcBorders>
            <w:noWrap/>
            <w:vAlign w:val="center"/>
            <w:hideMark/>
          </w:tcPr>
          <w:p w14:paraId="359EE5D7" w14:textId="77777777" w:rsidR="007551CD" w:rsidRPr="0015540F" w:rsidRDefault="007551CD" w:rsidP="009268E2">
            <w:pPr>
              <w:spacing w:line="240" w:lineRule="atLeast"/>
              <w:jc w:val="center"/>
              <w:rPr>
                <w:szCs w:val="21"/>
              </w:rPr>
            </w:pPr>
            <w:r w:rsidRPr="0015540F">
              <w:rPr>
                <w:rFonts w:hint="eastAsia"/>
                <w:szCs w:val="21"/>
              </w:rPr>
              <w:t>R-squared</w:t>
            </w:r>
          </w:p>
        </w:tc>
        <w:tc>
          <w:tcPr>
            <w:tcW w:w="1060" w:type="dxa"/>
            <w:tcBorders>
              <w:top w:val="nil"/>
            </w:tcBorders>
            <w:noWrap/>
            <w:vAlign w:val="center"/>
            <w:hideMark/>
          </w:tcPr>
          <w:p w14:paraId="2BE42EF1" w14:textId="77777777" w:rsidR="007551CD" w:rsidRPr="0015540F" w:rsidRDefault="007551CD" w:rsidP="009268E2">
            <w:pPr>
              <w:spacing w:line="240" w:lineRule="atLeast"/>
              <w:jc w:val="center"/>
              <w:rPr>
                <w:szCs w:val="21"/>
              </w:rPr>
            </w:pPr>
            <w:r w:rsidRPr="0015540F">
              <w:rPr>
                <w:rFonts w:hint="eastAsia"/>
                <w:szCs w:val="21"/>
              </w:rPr>
              <w:t>0.051</w:t>
            </w:r>
          </w:p>
        </w:tc>
        <w:tc>
          <w:tcPr>
            <w:tcW w:w="1252" w:type="dxa"/>
            <w:tcBorders>
              <w:top w:val="nil"/>
            </w:tcBorders>
            <w:noWrap/>
            <w:vAlign w:val="center"/>
            <w:hideMark/>
          </w:tcPr>
          <w:p w14:paraId="6BE9921D" w14:textId="77777777" w:rsidR="007551CD" w:rsidRPr="0015540F" w:rsidRDefault="007551CD" w:rsidP="009268E2">
            <w:pPr>
              <w:spacing w:line="240" w:lineRule="atLeast"/>
              <w:jc w:val="center"/>
              <w:rPr>
                <w:szCs w:val="21"/>
              </w:rPr>
            </w:pPr>
            <w:r w:rsidRPr="0015540F">
              <w:rPr>
                <w:rFonts w:hint="eastAsia"/>
                <w:szCs w:val="21"/>
              </w:rPr>
              <w:t>0.041</w:t>
            </w:r>
          </w:p>
        </w:tc>
        <w:tc>
          <w:tcPr>
            <w:tcW w:w="989" w:type="dxa"/>
            <w:tcBorders>
              <w:top w:val="nil"/>
            </w:tcBorders>
            <w:noWrap/>
            <w:vAlign w:val="center"/>
            <w:hideMark/>
          </w:tcPr>
          <w:p w14:paraId="7A975612" w14:textId="77777777" w:rsidR="007551CD" w:rsidRPr="0015540F" w:rsidRDefault="007551CD" w:rsidP="009268E2">
            <w:pPr>
              <w:spacing w:line="240" w:lineRule="atLeast"/>
              <w:jc w:val="center"/>
              <w:rPr>
                <w:szCs w:val="21"/>
              </w:rPr>
            </w:pPr>
            <w:r w:rsidRPr="0015540F">
              <w:rPr>
                <w:rFonts w:hint="eastAsia"/>
                <w:szCs w:val="21"/>
              </w:rPr>
              <w:t>0.015</w:t>
            </w:r>
          </w:p>
        </w:tc>
        <w:tc>
          <w:tcPr>
            <w:tcW w:w="989" w:type="dxa"/>
            <w:tcBorders>
              <w:top w:val="nil"/>
            </w:tcBorders>
            <w:noWrap/>
            <w:vAlign w:val="center"/>
            <w:hideMark/>
          </w:tcPr>
          <w:p w14:paraId="1ACDF457" w14:textId="77777777" w:rsidR="007551CD" w:rsidRPr="0015540F" w:rsidRDefault="007551CD" w:rsidP="009268E2">
            <w:pPr>
              <w:spacing w:line="240" w:lineRule="atLeast"/>
              <w:jc w:val="center"/>
              <w:rPr>
                <w:szCs w:val="21"/>
              </w:rPr>
            </w:pPr>
            <w:r w:rsidRPr="0015540F">
              <w:rPr>
                <w:rFonts w:hint="eastAsia"/>
                <w:szCs w:val="21"/>
              </w:rPr>
              <w:t>0.084</w:t>
            </w:r>
          </w:p>
        </w:tc>
        <w:tc>
          <w:tcPr>
            <w:tcW w:w="1001" w:type="dxa"/>
            <w:tcBorders>
              <w:top w:val="nil"/>
            </w:tcBorders>
            <w:noWrap/>
            <w:vAlign w:val="center"/>
            <w:hideMark/>
          </w:tcPr>
          <w:p w14:paraId="6A23748F" w14:textId="77777777" w:rsidR="007551CD" w:rsidRPr="0015540F" w:rsidRDefault="007551CD" w:rsidP="009268E2">
            <w:pPr>
              <w:spacing w:line="240" w:lineRule="atLeast"/>
              <w:jc w:val="center"/>
              <w:rPr>
                <w:szCs w:val="21"/>
              </w:rPr>
            </w:pPr>
            <w:r w:rsidRPr="0015540F">
              <w:rPr>
                <w:rFonts w:hint="eastAsia"/>
                <w:szCs w:val="21"/>
              </w:rPr>
              <w:t>0.026</w:t>
            </w:r>
          </w:p>
        </w:tc>
        <w:tc>
          <w:tcPr>
            <w:tcW w:w="993" w:type="dxa"/>
            <w:tcBorders>
              <w:top w:val="nil"/>
            </w:tcBorders>
            <w:noWrap/>
            <w:vAlign w:val="center"/>
            <w:hideMark/>
          </w:tcPr>
          <w:p w14:paraId="6D3B92AC" w14:textId="77777777" w:rsidR="007551CD" w:rsidRPr="0015540F" w:rsidRDefault="007551CD" w:rsidP="009268E2">
            <w:pPr>
              <w:spacing w:line="240" w:lineRule="atLeast"/>
              <w:jc w:val="center"/>
              <w:rPr>
                <w:szCs w:val="21"/>
              </w:rPr>
            </w:pPr>
            <w:r w:rsidRPr="0015540F">
              <w:rPr>
                <w:rFonts w:hint="eastAsia"/>
                <w:szCs w:val="21"/>
              </w:rPr>
              <w:t>0.053</w:t>
            </w:r>
          </w:p>
        </w:tc>
        <w:tc>
          <w:tcPr>
            <w:tcW w:w="989" w:type="dxa"/>
            <w:tcBorders>
              <w:top w:val="nil"/>
            </w:tcBorders>
            <w:noWrap/>
            <w:vAlign w:val="center"/>
            <w:hideMark/>
          </w:tcPr>
          <w:p w14:paraId="2176D2F0" w14:textId="77777777" w:rsidR="007551CD" w:rsidRPr="0015540F" w:rsidRDefault="007551CD" w:rsidP="009268E2">
            <w:pPr>
              <w:spacing w:line="240" w:lineRule="atLeast"/>
              <w:jc w:val="center"/>
              <w:rPr>
                <w:szCs w:val="21"/>
              </w:rPr>
            </w:pPr>
            <w:r w:rsidRPr="0015540F">
              <w:rPr>
                <w:rFonts w:hint="eastAsia"/>
                <w:szCs w:val="21"/>
              </w:rPr>
              <w:t>0.024</w:t>
            </w:r>
          </w:p>
        </w:tc>
        <w:tc>
          <w:tcPr>
            <w:tcW w:w="989" w:type="dxa"/>
            <w:tcBorders>
              <w:top w:val="nil"/>
            </w:tcBorders>
            <w:noWrap/>
            <w:vAlign w:val="center"/>
            <w:hideMark/>
          </w:tcPr>
          <w:p w14:paraId="6686FDCD" w14:textId="77777777" w:rsidR="007551CD" w:rsidRPr="0015540F" w:rsidRDefault="007551CD" w:rsidP="009268E2">
            <w:pPr>
              <w:spacing w:line="240" w:lineRule="atLeast"/>
              <w:jc w:val="center"/>
              <w:rPr>
                <w:szCs w:val="21"/>
              </w:rPr>
            </w:pPr>
            <w:r w:rsidRPr="0015540F">
              <w:rPr>
                <w:rFonts w:hint="eastAsia"/>
                <w:szCs w:val="21"/>
              </w:rPr>
              <w:t>0.080</w:t>
            </w:r>
          </w:p>
        </w:tc>
        <w:tc>
          <w:tcPr>
            <w:tcW w:w="989" w:type="dxa"/>
            <w:tcBorders>
              <w:top w:val="nil"/>
            </w:tcBorders>
            <w:noWrap/>
            <w:vAlign w:val="center"/>
            <w:hideMark/>
          </w:tcPr>
          <w:p w14:paraId="63C39FA6" w14:textId="77777777" w:rsidR="007551CD" w:rsidRPr="0015540F" w:rsidRDefault="007551CD" w:rsidP="009268E2">
            <w:pPr>
              <w:spacing w:line="240" w:lineRule="atLeast"/>
              <w:jc w:val="center"/>
              <w:rPr>
                <w:szCs w:val="21"/>
              </w:rPr>
            </w:pPr>
            <w:r w:rsidRPr="0015540F">
              <w:rPr>
                <w:rFonts w:hint="eastAsia"/>
                <w:szCs w:val="21"/>
              </w:rPr>
              <w:t>0.032</w:t>
            </w:r>
          </w:p>
        </w:tc>
        <w:tc>
          <w:tcPr>
            <w:tcW w:w="989" w:type="dxa"/>
            <w:tcBorders>
              <w:top w:val="nil"/>
            </w:tcBorders>
            <w:noWrap/>
            <w:vAlign w:val="center"/>
            <w:hideMark/>
          </w:tcPr>
          <w:p w14:paraId="62D09F02" w14:textId="77777777" w:rsidR="007551CD" w:rsidRPr="0015540F" w:rsidRDefault="007551CD" w:rsidP="009268E2">
            <w:pPr>
              <w:spacing w:line="240" w:lineRule="atLeast"/>
              <w:jc w:val="center"/>
              <w:rPr>
                <w:szCs w:val="21"/>
              </w:rPr>
            </w:pPr>
            <w:r w:rsidRPr="0015540F">
              <w:rPr>
                <w:rFonts w:hint="eastAsia"/>
                <w:szCs w:val="21"/>
              </w:rPr>
              <w:t>0.166</w:t>
            </w:r>
          </w:p>
        </w:tc>
        <w:tc>
          <w:tcPr>
            <w:tcW w:w="989" w:type="dxa"/>
            <w:tcBorders>
              <w:top w:val="nil"/>
            </w:tcBorders>
            <w:noWrap/>
            <w:vAlign w:val="center"/>
            <w:hideMark/>
          </w:tcPr>
          <w:p w14:paraId="78710BA8" w14:textId="77777777" w:rsidR="007551CD" w:rsidRPr="0015540F" w:rsidRDefault="007551CD" w:rsidP="009268E2">
            <w:pPr>
              <w:spacing w:line="240" w:lineRule="atLeast"/>
              <w:jc w:val="center"/>
              <w:rPr>
                <w:szCs w:val="21"/>
              </w:rPr>
            </w:pPr>
            <w:r w:rsidRPr="0015540F">
              <w:rPr>
                <w:rFonts w:hint="eastAsia"/>
                <w:szCs w:val="21"/>
              </w:rPr>
              <w:t>0.038</w:t>
            </w:r>
          </w:p>
        </w:tc>
        <w:tc>
          <w:tcPr>
            <w:tcW w:w="989" w:type="dxa"/>
            <w:tcBorders>
              <w:top w:val="nil"/>
            </w:tcBorders>
            <w:noWrap/>
            <w:vAlign w:val="center"/>
            <w:hideMark/>
          </w:tcPr>
          <w:p w14:paraId="23D91682" w14:textId="77777777" w:rsidR="007551CD" w:rsidRPr="0015540F" w:rsidRDefault="007551CD" w:rsidP="009268E2">
            <w:pPr>
              <w:spacing w:line="240" w:lineRule="atLeast"/>
              <w:jc w:val="center"/>
              <w:rPr>
                <w:szCs w:val="21"/>
              </w:rPr>
            </w:pPr>
            <w:r w:rsidRPr="0015540F">
              <w:rPr>
                <w:rFonts w:hint="eastAsia"/>
                <w:szCs w:val="21"/>
              </w:rPr>
              <w:t>0.046</w:t>
            </w:r>
          </w:p>
        </w:tc>
      </w:tr>
    </w:tbl>
    <w:p w14:paraId="12037F91" w14:textId="77777777" w:rsidR="007551CD" w:rsidRDefault="007551CD" w:rsidP="007551CD">
      <w:pPr>
        <w:widowControl/>
        <w:jc w:val="left"/>
        <w:rPr>
          <w:sz w:val="24"/>
          <w:szCs w:val="24"/>
        </w:rPr>
      </w:pPr>
      <w:r w:rsidRPr="00FF6999">
        <w:rPr>
          <w:sz w:val="24"/>
          <w:szCs w:val="24"/>
        </w:rPr>
        <w:t>Notes: Coefficients are reported. Robust standard errors in parentheses. *, ** and *** denote significance at the 10 percent, 5 percent, and 1 percent level, respectively. The data source is China Family Panel Studies (CFPS).</w:t>
      </w:r>
    </w:p>
    <w:p w14:paraId="2B4187DD" w14:textId="77777777" w:rsidR="007551CD" w:rsidRDefault="007551CD" w:rsidP="007551CD">
      <w:pPr>
        <w:widowControl/>
        <w:jc w:val="left"/>
        <w:rPr>
          <w:sz w:val="24"/>
          <w:szCs w:val="24"/>
        </w:rPr>
      </w:pPr>
      <w:r>
        <w:rPr>
          <w:sz w:val="24"/>
          <w:szCs w:val="24"/>
        </w:rPr>
        <w:br w:type="page"/>
      </w:r>
    </w:p>
    <w:p w14:paraId="0C05E6E1" w14:textId="77777777" w:rsidR="007551CD" w:rsidRDefault="007551CD" w:rsidP="007551CD">
      <w:pPr>
        <w:jc w:val="center"/>
        <w:rPr>
          <w:sz w:val="24"/>
          <w:szCs w:val="24"/>
        </w:rPr>
      </w:pPr>
      <w:r>
        <w:rPr>
          <w:rFonts w:hint="eastAsia"/>
          <w:sz w:val="24"/>
          <w:szCs w:val="24"/>
        </w:rPr>
        <w:lastRenderedPageBreak/>
        <w:t>T</w:t>
      </w:r>
      <w:r>
        <w:rPr>
          <w:sz w:val="24"/>
          <w:szCs w:val="24"/>
        </w:rPr>
        <w:t xml:space="preserve">able A3. </w:t>
      </w:r>
      <w:r w:rsidRPr="00FF6999">
        <w:rPr>
          <w:sz w:val="24"/>
          <w:szCs w:val="24"/>
        </w:rPr>
        <w:t>The effect of genetic distance on behavior difference</w:t>
      </w:r>
      <w:r>
        <w:rPr>
          <w:sz w:val="24"/>
          <w:szCs w:val="24"/>
        </w:rPr>
        <w:t>: gender difference</w:t>
      </w:r>
    </w:p>
    <w:tbl>
      <w:tblPr>
        <w:tblStyle w:val="a8"/>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188"/>
        <w:gridCol w:w="1443"/>
        <w:gridCol w:w="1073"/>
        <w:gridCol w:w="1072"/>
        <w:gridCol w:w="1073"/>
        <w:gridCol w:w="1072"/>
        <w:gridCol w:w="1073"/>
        <w:gridCol w:w="1072"/>
        <w:gridCol w:w="1073"/>
        <w:gridCol w:w="1274"/>
        <w:gridCol w:w="1073"/>
      </w:tblGrid>
      <w:tr w:rsidR="007551CD" w:rsidRPr="00E55CEB" w14:paraId="6BBB4703" w14:textId="77777777" w:rsidTr="009268E2">
        <w:trPr>
          <w:trHeight w:val="281"/>
        </w:trPr>
        <w:tc>
          <w:tcPr>
            <w:tcW w:w="2188" w:type="dxa"/>
            <w:tcBorders>
              <w:bottom w:val="single" w:sz="4" w:space="0" w:color="auto"/>
            </w:tcBorders>
            <w:noWrap/>
            <w:vAlign w:val="center"/>
            <w:hideMark/>
          </w:tcPr>
          <w:p w14:paraId="5977050D" w14:textId="77777777" w:rsidR="007551CD" w:rsidRPr="00FF6999" w:rsidRDefault="007551CD" w:rsidP="009268E2">
            <w:pPr>
              <w:spacing w:line="240" w:lineRule="atLeast"/>
              <w:jc w:val="center"/>
              <w:rPr>
                <w:szCs w:val="21"/>
              </w:rPr>
            </w:pPr>
          </w:p>
        </w:tc>
        <w:tc>
          <w:tcPr>
            <w:tcW w:w="1443" w:type="dxa"/>
            <w:noWrap/>
            <w:vAlign w:val="center"/>
            <w:hideMark/>
          </w:tcPr>
          <w:p w14:paraId="4609B038" w14:textId="77777777" w:rsidR="007551CD" w:rsidRPr="00BF2A28" w:rsidRDefault="007551CD" w:rsidP="009268E2">
            <w:pPr>
              <w:spacing w:line="240" w:lineRule="atLeast"/>
              <w:jc w:val="center"/>
              <w:rPr>
                <w:szCs w:val="21"/>
              </w:rPr>
            </w:pPr>
            <w:r w:rsidRPr="00BF2A28">
              <w:rPr>
                <w:rFonts w:hint="eastAsia"/>
                <w:szCs w:val="21"/>
              </w:rPr>
              <w:t>(1)</w:t>
            </w:r>
          </w:p>
        </w:tc>
        <w:tc>
          <w:tcPr>
            <w:tcW w:w="1073" w:type="dxa"/>
            <w:noWrap/>
            <w:vAlign w:val="center"/>
            <w:hideMark/>
          </w:tcPr>
          <w:p w14:paraId="7CBA2EC7" w14:textId="77777777" w:rsidR="007551CD" w:rsidRPr="00BF2A28" w:rsidRDefault="007551CD" w:rsidP="009268E2">
            <w:pPr>
              <w:spacing w:line="240" w:lineRule="atLeast"/>
              <w:jc w:val="center"/>
              <w:rPr>
                <w:szCs w:val="21"/>
              </w:rPr>
            </w:pPr>
            <w:r w:rsidRPr="00BF2A28">
              <w:rPr>
                <w:rFonts w:hint="eastAsia"/>
                <w:szCs w:val="21"/>
              </w:rPr>
              <w:t>(2)</w:t>
            </w:r>
          </w:p>
        </w:tc>
        <w:tc>
          <w:tcPr>
            <w:tcW w:w="1072" w:type="dxa"/>
            <w:noWrap/>
            <w:vAlign w:val="center"/>
            <w:hideMark/>
          </w:tcPr>
          <w:p w14:paraId="0DA191B7" w14:textId="77777777" w:rsidR="007551CD" w:rsidRPr="00BF2A28" w:rsidRDefault="007551CD" w:rsidP="009268E2">
            <w:pPr>
              <w:spacing w:line="240" w:lineRule="atLeast"/>
              <w:jc w:val="center"/>
              <w:rPr>
                <w:szCs w:val="21"/>
              </w:rPr>
            </w:pPr>
            <w:r w:rsidRPr="00BF2A28">
              <w:rPr>
                <w:rFonts w:hint="eastAsia"/>
                <w:szCs w:val="21"/>
              </w:rPr>
              <w:t>(3)</w:t>
            </w:r>
          </w:p>
        </w:tc>
        <w:tc>
          <w:tcPr>
            <w:tcW w:w="1073" w:type="dxa"/>
            <w:noWrap/>
            <w:vAlign w:val="center"/>
            <w:hideMark/>
          </w:tcPr>
          <w:p w14:paraId="0A5FD20E" w14:textId="77777777" w:rsidR="007551CD" w:rsidRPr="00BF2A28" w:rsidRDefault="007551CD" w:rsidP="009268E2">
            <w:pPr>
              <w:spacing w:line="240" w:lineRule="atLeast"/>
              <w:jc w:val="center"/>
              <w:rPr>
                <w:szCs w:val="21"/>
              </w:rPr>
            </w:pPr>
            <w:r w:rsidRPr="00BF2A28">
              <w:rPr>
                <w:rFonts w:hint="eastAsia"/>
                <w:szCs w:val="21"/>
              </w:rPr>
              <w:t>(4)</w:t>
            </w:r>
          </w:p>
        </w:tc>
        <w:tc>
          <w:tcPr>
            <w:tcW w:w="1072" w:type="dxa"/>
            <w:noWrap/>
            <w:vAlign w:val="center"/>
            <w:hideMark/>
          </w:tcPr>
          <w:p w14:paraId="190A1BE2" w14:textId="77777777" w:rsidR="007551CD" w:rsidRPr="00BF2A28" w:rsidRDefault="007551CD" w:rsidP="009268E2">
            <w:pPr>
              <w:spacing w:line="240" w:lineRule="atLeast"/>
              <w:jc w:val="center"/>
              <w:rPr>
                <w:szCs w:val="21"/>
              </w:rPr>
            </w:pPr>
            <w:r w:rsidRPr="00BF2A28">
              <w:rPr>
                <w:rFonts w:hint="eastAsia"/>
                <w:szCs w:val="21"/>
              </w:rPr>
              <w:t>(5)</w:t>
            </w:r>
          </w:p>
        </w:tc>
        <w:tc>
          <w:tcPr>
            <w:tcW w:w="1073" w:type="dxa"/>
            <w:noWrap/>
            <w:vAlign w:val="center"/>
            <w:hideMark/>
          </w:tcPr>
          <w:p w14:paraId="33DC7ACE" w14:textId="77777777" w:rsidR="007551CD" w:rsidRPr="00BF2A28" w:rsidRDefault="007551CD" w:rsidP="009268E2">
            <w:pPr>
              <w:spacing w:line="240" w:lineRule="atLeast"/>
              <w:jc w:val="center"/>
              <w:rPr>
                <w:szCs w:val="21"/>
              </w:rPr>
            </w:pPr>
            <w:r w:rsidRPr="00BF2A28">
              <w:rPr>
                <w:rFonts w:hint="eastAsia"/>
                <w:szCs w:val="21"/>
              </w:rPr>
              <w:t>(6)</w:t>
            </w:r>
          </w:p>
        </w:tc>
        <w:tc>
          <w:tcPr>
            <w:tcW w:w="1072" w:type="dxa"/>
            <w:noWrap/>
            <w:vAlign w:val="center"/>
            <w:hideMark/>
          </w:tcPr>
          <w:p w14:paraId="2C5FF22D" w14:textId="77777777" w:rsidR="007551CD" w:rsidRPr="00BF2A28" w:rsidRDefault="007551CD" w:rsidP="009268E2">
            <w:pPr>
              <w:spacing w:line="240" w:lineRule="atLeast"/>
              <w:jc w:val="center"/>
              <w:rPr>
                <w:szCs w:val="21"/>
              </w:rPr>
            </w:pPr>
            <w:r w:rsidRPr="00BF2A28">
              <w:rPr>
                <w:rFonts w:hint="eastAsia"/>
                <w:szCs w:val="21"/>
              </w:rPr>
              <w:t>(7)</w:t>
            </w:r>
          </w:p>
        </w:tc>
        <w:tc>
          <w:tcPr>
            <w:tcW w:w="1073" w:type="dxa"/>
            <w:noWrap/>
            <w:vAlign w:val="center"/>
            <w:hideMark/>
          </w:tcPr>
          <w:p w14:paraId="77DA6ACE" w14:textId="77777777" w:rsidR="007551CD" w:rsidRPr="00BF2A28" w:rsidRDefault="007551CD" w:rsidP="009268E2">
            <w:pPr>
              <w:spacing w:line="240" w:lineRule="atLeast"/>
              <w:jc w:val="center"/>
              <w:rPr>
                <w:szCs w:val="21"/>
              </w:rPr>
            </w:pPr>
            <w:r w:rsidRPr="00BF2A28">
              <w:rPr>
                <w:rFonts w:hint="eastAsia"/>
                <w:szCs w:val="21"/>
              </w:rPr>
              <w:t>(8)</w:t>
            </w:r>
          </w:p>
        </w:tc>
        <w:tc>
          <w:tcPr>
            <w:tcW w:w="1274" w:type="dxa"/>
            <w:noWrap/>
            <w:vAlign w:val="center"/>
            <w:hideMark/>
          </w:tcPr>
          <w:p w14:paraId="11406576" w14:textId="77777777" w:rsidR="007551CD" w:rsidRPr="00BF2A28" w:rsidRDefault="007551CD" w:rsidP="009268E2">
            <w:pPr>
              <w:spacing w:line="240" w:lineRule="atLeast"/>
              <w:jc w:val="center"/>
              <w:rPr>
                <w:szCs w:val="21"/>
              </w:rPr>
            </w:pPr>
            <w:r w:rsidRPr="00BF2A28">
              <w:rPr>
                <w:rFonts w:hint="eastAsia"/>
                <w:szCs w:val="21"/>
              </w:rPr>
              <w:t>(9)</w:t>
            </w:r>
          </w:p>
        </w:tc>
        <w:tc>
          <w:tcPr>
            <w:tcW w:w="1073" w:type="dxa"/>
            <w:noWrap/>
            <w:vAlign w:val="center"/>
            <w:hideMark/>
          </w:tcPr>
          <w:p w14:paraId="6E8126D2" w14:textId="77777777" w:rsidR="007551CD" w:rsidRPr="00BF2A28" w:rsidRDefault="007551CD" w:rsidP="009268E2">
            <w:pPr>
              <w:spacing w:line="240" w:lineRule="atLeast"/>
              <w:jc w:val="center"/>
              <w:rPr>
                <w:szCs w:val="21"/>
              </w:rPr>
            </w:pPr>
            <w:r w:rsidRPr="00BF2A28">
              <w:rPr>
                <w:rFonts w:hint="eastAsia"/>
                <w:szCs w:val="21"/>
              </w:rPr>
              <w:t>(10)</w:t>
            </w:r>
          </w:p>
        </w:tc>
      </w:tr>
      <w:tr w:rsidR="007551CD" w:rsidRPr="00E55CEB" w14:paraId="340B556B" w14:textId="77777777" w:rsidTr="009268E2">
        <w:trPr>
          <w:trHeight w:val="281"/>
        </w:trPr>
        <w:tc>
          <w:tcPr>
            <w:tcW w:w="2188" w:type="dxa"/>
            <w:tcBorders>
              <w:bottom w:val="nil"/>
            </w:tcBorders>
            <w:noWrap/>
            <w:vAlign w:val="center"/>
            <w:hideMark/>
          </w:tcPr>
          <w:p w14:paraId="0AA040B2" w14:textId="77777777" w:rsidR="007551CD" w:rsidRPr="00BF2A28" w:rsidRDefault="007551CD" w:rsidP="009268E2">
            <w:pPr>
              <w:spacing w:line="240" w:lineRule="atLeast"/>
              <w:jc w:val="center"/>
              <w:rPr>
                <w:szCs w:val="21"/>
              </w:rPr>
            </w:pPr>
            <w:r w:rsidRPr="00BF2A28">
              <w:rPr>
                <w:szCs w:val="21"/>
              </w:rPr>
              <w:t>Variables</w:t>
            </w:r>
          </w:p>
        </w:tc>
        <w:tc>
          <w:tcPr>
            <w:tcW w:w="2516" w:type="dxa"/>
            <w:gridSpan w:val="2"/>
            <w:noWrap/>
            <w:vAlign w:val="center"/>
            <w:hideMark/>
          </w:tcPr>
          <w:p w14:paraId="40DE90DB" w14:textId="77777777" w:rsidR="007551CD" w:rsidRPr="00BF2A28" w:rsidRDefault="007551CD" w:rsidP="009268E2">
            <w:pPr>
              <w:spacing w:line="240" w:lineRule="atLeast"/>
              <w:jc w:val="center"/>
              <w:rPr>
                <w:szCs w:val="21"/>
              </w:rPr>
            </w:pPr>
            <w:r w:rsidRPr="00BF2A28">
              <w:rPr>
                <w:szCs w:val="21"/>
              </w:rPr>
              <w:t>diff_</w:t>
            </w:r>
            <w:r w:rsidRPr="00BF2A28">
              <w:rPr>
                <w:rFonts w:hint="eastAsia"/>
                <w:szCs w:val="21"/>
              </w:rPr>
              <w:t>entrepreneurship</w:t>
            </w:r>
          </w:p>
        </w:tc>
        <w:tc>
          <w:tcPr>
            <w:tcW w:w="2145" w:type="dxa"/>
            <w:gridSpan w:val="2"/>
            <w:noWrap/>
            <w:vAlign w:val="center"/>
            <w:hideMark/>
          </w:tcPr>
          <w:p w14:paraId="3567F122" w14:textId="77777777" w:rsidR="007551CD" w:rsidRPr="00BF2A28" w:rsidRDefault="007551CD" w:rsidP="009268E2">
            <w:pPr>
              <w:spacing w:line="240" w:lineRule="atLeast"/>
              <w:jc w:val="center"/>
              <w:rPr>
                <w:szCs w:val="21"/>
              </w:rPr>
            </w:pPr>
            <w:r w:rsidRPr="00BF2A28">
              <w:rPr>
                <w:szCs w:val="21"/>
              </w:rPr>
              <w:t>diff_</w:t>
            </w:r>
            <w:r w:rsidRPr="00BF2A28">
              <w:rPr>
                <w:rFonts w:hint="eastAsia"/>
                <w:szCs w:val="21"/>
              </w:rPr>
              <w:t>savings</w:t>
            </w:r>
            <w:r w:rsidRPr="00BF2A28">
              <w:rPr>
                <w:szCs w:val="21"/>
              </w:rPr>
              <w:t>_</w:t>
            </w:r>
            <w:r w:rsidRPr="00BF2A28">
              <w:rPr>
                <w:rFonts w:hint="eastAsia"/>
                <w:szCs w:val="21"/>
              </w:rPr>
              <w:t>rate</w:t>
            </w:r>
          </w:p>
        </w:tc>
        <w:tc>
          <w:tcPr>
            <w:tcW w:w="2145" w:type="dxa"/>
            <w:gridSpan w:val="2"/>
            <w:noWrap/>
            <w:vAlign w:val="center"/>
            <w:hideMark/>
          </w:tcPr>
          <w:p w14:paraId="6F9A7B71" w14:textId="77777777" w:rsidR="007551CD" w:rsidRPr="00BF2A28" w:rsidRDefault="007551CD" w:rsidP="009268E2">
            <w:pPr>
              <w:spacing w:line="240" w:lineRule="atLeast"/>
              <w:jc w:val="center"/>
              <w:rPr>
                <w:szCs w:val="21"/>
              </w:rPr>
            </w:pPr>
            <w:r w:rsidRPr="00BF2A28">
              <w:rPr>
                <w:szCs w:val="21"/>
              </w:rPr>
              <w:t>diff_</w:t>
            </w:r>
            <w:r w:rsidRPr="00BF2A28">
              <w:rPr>
                <w:rFonts w:hint="eastAsia"/>
                <w:szCs w:val="21"/>
              </w:rPr>
              <w:t>alcohol</w:t>
            </w:r>
          </w:p>
        </w:tc>
        <w:tc>
          <w:tcPr>
            <w:tcW w:w="2145" w:type="dxa"/>
            <w:gridSpan w:val="2"/>
            <w:noWrap/>
            <w:vAlign w:val="center"/>
            <w:hideMark/>
          </w:tcPr>
          <w:p w14:paraId="147E92F1" w14:textId="77777777" w:rsidR="007551CD" w:rsidRPr="00BF2A28" w:rsidRDefault="007551CD" w:rsidP="009268E2">
            <w:pPr>
              <w:spacing w:line="240" w:lineRule="atLeast"/>
              <w:jc w:val="center"/>
              <w:rPr>
                <w:szCs w:val="21"/>
              </w:rPr>
            </w:pPr>
            <w:r w:rsidRPr="00BF2A28">
              <w:rPr>
                <w:szCs w:val="21"/>
              </w:rPr>
              <w:t>diff_neighborhood</w:t>
            </w:r>
          </w:p>
        </w:tc>
        <w:tc>
          <w:tcPr>
            <w:tcW w:w="2347" w:type="dxa"/>
            <w:gridSpan w:val="2"/>
            <w:noWrap/>
            <w:vAlign w:val="center"/>
            <w:hideMark/>
          </w:tcPr>
          <w:p w14:paraId="56D7E8D0" w14:textId="77777777" w:rsidR="007551CD" w:rsidRPr="00BF2A28" w:rsidRDefault="007551CD" w:rsidP="009268E2">
            <w:pPr>
              <w:spacing w:line="240" w:lineRule="atLeast"/>
              <w:jc w:val="center"/>
              <w:rPr>
                <w:szCs w:val="21"/>
              </w:rPr>
            </w:pPr>
            <w:r w:rsidRPr="00BF2A28">
              <w:rPr>
                <w:szCs w:val="21"/>
              </w:rPr>
              <w:t>diff_donation</w:t>
            </w:r>
          </w:p>
        </w:tc>
      </w:tr>
      <w:tr w:rsidR="007551CD" w:rsidRPr="00E55CEB" w14:paraId="2C65B4FB" w14:textId="77777777" w:rsidTr="009268E2">
        <w:trPr>
          <w:trHeight w:val="281"/>
        </w:trPr>
        <w:tc>
          <w:tcPr>
            <w:tcW w:w="2188" w:type="dxa"/>
            <w:tcBorders>
              <w:top w:val="nil"/>
              <w:bottom w:val="single" w:sz="4" w:space="0" w:color="auto"/>
            </w:tcBorders>
            <w:noWrap/>
            <w:vAlign w:val="center"/>
            <w:hideMark/>
          </w:tcPr>
          <w:p w14:paraId="31D8CC41" w14:textId="77777777" w:rsidR="007551CD" w:rsidRPr="00BF2A28" w:rsidRDefault="007551CD" w:rsidP="009268E2">
            <w:pPr>
              <w:spacing w:line="240" w:lineRule="atLeast"/>
              <w:jc w:val="center"/>
              <w:rPr>
                <w:szCs w:val="21"/>
              </w:rPr>
            </w:pPr>
          </w:p>
        </w:tc>
        <w:tc>
          <w:tcPr>
            <w:tcW w:w="1443" w:type="dxa"/>
            <w:tcBorders>
              <w:bottom w:val="single" w:sz="4" w:space="0" w:color="auto"/>
            </w:tcBorders>
            <w:noWrap/>
            <w:vAlign w:val="center"/>
            <w:hideMark/>
          </w:tcPr>
          <w:p w14:paraId="6520A00B" w14:textId="77777777" w:rsidR="007551CD" w:rsidRPr="00BF2A28" w:rsidRDefault="007551CD" w:rsidP="009268E2">
            <w:pPr>
              <w:spacing w:line="240" w:lineRule="atLeast"/>
              <w:jc w:val="center"/>
              <w:rPr>
                <w:szCs w:val="21"/>
              </w:rPr>
            </w:pPr>
            <w:r w:rsidRPr="00BF2A28">
              <w:rPr>
                <w:rFonts w:hint="eastAsia"/>
                <w:szCs w:val="21"/>
              </w:rPr>
              <w:t>male</w:t>
            </w:r>
          </w:p>
        </w:tc>
        <w:tc>
          <w:tcPr>
            <w:tcW w:w="1073" w:type="dxa"/>
            <w:tcBorders>
              <w:bottom w:val="single" w:sz="4" w:space="0" w:color="auto"/>
            </w:tcBorders>
            <w:noWrap/>
            <w:vAlign w:val="center"/>
            <w:hideMark/>
          </w:tcPr>
          <w:p w14:paraId="2FA8BC4F" w14:textId="77777777" w:rsidR="007551CD" w:rsidRPr="00BF2A28" w:rsidRDefault="007551CD" w:rsidP="009268E2">
            <w:pPr>
              <w:spacing w:line="240" w:lineRule="atLeast"/>
              <w:jc w:val="center"/>
              <w:rPr>
                <w:szCs w:val="21"/>
              </w:rPr>
            </w:pPr>
            <w:r w:rsidRPr="00BF2A28">
              <w:rPr>
                <w:rFonts w:hint="eastAsia"/>
                <w:szCs w:val="21"/>
              </w:rPr>
              <w:t>female</w:t>
            </w:r>
          </w:p>
        </w:tc>
        <w:tc>
          <w:tcPr>
            <w:tcW w:w="1072" w:type="dxa"/>
            <w:tcBorders>
              <w:bottom w:val="single" w:sz="4" w:space="0" w:color="auto"/>
            </w:tcBorders>
            <w:noWrap/>
            <w:vAlign w:val="center"/>
            <w:hideMark/>
          </w:tcPr>
          <w:p w14:paraId="774CF544" w14:textId="77777777" w:rsidR="007551CD" w:rsidRPr="00BF2A28" w:rsidRDefault="007551CD" w:rsidP="009268E2">
            <w:pPr>
              <w:spacing w:line="240" w:lineRule="atLeast"/>
              <w:jc w:val="center"/>
              <w:rPr>
                <w:szCs w:val="21"/>
              </w:rPr>
            </w:pPr>
            <w:r w:rsidRPr="00BF2A28">
              <w:rPr>
                <w:rFonts w:hint="eastAsia"/>
                <w:szCs w:val="21"/>
              </w:rPr>
              <w:t>male</w:t>
            </w:r>
          </w:p>
        </w:tc>
        <w:tc>
          <w:tcPr>
            <w:tcW w:w="1073" w:type="dxa"/>
            <w:tcBorders>
              <w:bottom w:val="single" w:sz="4" w:space="0" w:color="auto"/>
            </w:tcBorders>
            <w:noWrap/>
            <w:vAlign w:val="center"/>
            <w:hideMark/>
          </w:tcPr>
          <w:p w14:paraId="5E6A3859" w14:textId="77777777" w:rsidR="007551CD" w:rsidRPr="00BF2A28" w:rsidRDefault="007551CD" w:rsidP="009268E2">
            <w:pPr>
              <w:spacing w:line="240" w:lineRule="atLeast"/>
              <w:jc w:val="center"/>
              <w:rPr>
                <w:szCs w:val="21"/>
              </w:rPr>
            </w:pPr>
            <w:r w:rsidRPr="00BF2A28">
              <w:rPr>
                <w:rFonts w:hint="eastAsia"/>
                <w:szCs w:val="21"/>
              </w:rPr>
              <w:t>female</w:t>
            </w:r>
          </w:p>
        </w:tc>
        <w:tc>
          <w:tcPr>
            <w:tcW w:w="1072" w:type="dxa"/>
            <w:tcBorders>
              <w:bottom w:val="single" w:sz="4" w:space="0" w:color="auto"/>
            </w:tcBorders>
            <w:noWrap/>
            <w:vAlign w:val="center"/>
            <w:hideMark/>
          </w:tcPr>
          <w:p w14:paraId="2C0097E8" w14:textId="77777777" w:rsidR="007551CD" w:rsidRPr="00BF2A28" w:rsidRDefault="007551CD" w:rsidP="009268E2">
            <w:pPr>
              <w:spacing w:line="240" w:lineRule="atLeast"/>
              <w:jc w:val="center"/>
              <w:rPr>
                <w:szCs w:val="21"/>
              </w:rPr>
            </w:pPr>
            <w:r w:rsidRPr="00BF2A28">
              <w:rPr>
                <w:rFonts w:hint="eastAsia"/>
                <w:szCs w:val="21"/>
              </w:rPr>
              <w:t>male</w:t>
            </w:r>
          </w:p>
        </w:tc>
        <w:tc>
          <w:tcPr>
            <w:tcW w:w="1073" w:type="dxa"/>
            <w:tcBorders>
              <w:bottom w:val="single" w:sz="4" w:space="0" w:color="auto"/>
            </w:tcBorders>
            <w:noWrap/>
            <w:vAlign w:val="center"/>
            <w:hideMark/>
          </w:tcPr>
          <w:p w14:paraId="2DD07680" w14:textId="77777777" w:rsidR="007551CD" w:rsidRPr="00BF2A28" w:rsidRDefault="007551CD" w:rsidP="009268E2">
            <w:pPr>
              <w:spacing w:line="240" w:lineRule="atLeast"/>
              <w:jc w:val="center"/>
              <w:rPr>
                <w:szCs w:val="21"/>
              </w:rPr>
            </w:pPr>
            <w:r w:rsidRPr="00BF2A28">
              <w:rPr>
                <w:rFonts w:hint="eastAsia"/>
                <w:szCs w:val="21"/>
              </w:rPr>
              <w:t>female</w:t>
            </w:r>
          </w:p>
        </w:tc>
        <w:tc>
          <w:tcPr>
            <w:tcW w:w="1072" w:type="dxa"/>
            <w:tcBorders>
              <w:bottom w:val="single" w:sz="4" w:space="0" w:color="auto"/>
            </w:tcBorders>
            <w:noWrap/>
            <w:vAlign w:val="center"/>
            <w:hideMark/>
          </w:tcPr>
          <w:p w14:paraId="315ED076" w14:textId="77777777" w:rsidR="007551CD" w:rsidRPr="00BF2A28" w:rsidRDefault="007551CD" w:rsidP="009268E2">
            <w:pPr>
              <w:spacing w:line="240" w:lineRule="atLeast"/>
              <w:jc w:val="center"/>
              <w:rPr>
                <w:szCs w:val="21"/>
              </w:rPr>
            </w:pPr>
            <w:r w:rsidRPr="00BF2A28">
              <w:rPr>
                <w:rFonts w:hint="eastAsia"/>
                <w:szCs w:val="21"/>
              </w:rPr>
              <w:t>male</w:t>
            </w:r>
          </w:p>
        </w:tc>
        <w:tc>
          <w:tcPr>
            <w:tcW w:w="1073" w:type="dxa"/>
            <w:tcBorders>
              <w:bottom w:val="single" w:sz="4" w:space="0" w:color="auto"/>
            </w:tcBorders>
            <w:noWrap/>
            <w:vAlign w:val="center"/>
            <w:hideMark/>
          </w:tcPr>
          <w:p w14:paraId="1D700F0B" w14:textId="77777777" w:rsidR="007551CD" w:rsidRPr="00BF2A28" w:rsidRDefault="007551CD" w:rsidP="009268E2">
            <w:pPr>
              <w:spacing w:line="240" w:lineRule="atLeast"/>
              <w:jc w:val="center"/>
              <w:rPr>
                <w:szCs w:val="21"/>
              </w:rPr>
            </w:pPr>
            <w:r w:rsidRPr="00BF2A28">
              <w:rPr>
                <w:rFonts w:hint="eastAsia"/>
                <w:szCs w:val="21"/>
              </w:rPr>
              <w:t>female</w:t>
            </w:r>
          </w:p>
        </w:tc>
        <w:tc>
          <w:tcPr>
            <w:tcW w:w="1274" w:type="dxa"/>
            <w:tcBorders>
              <w:bottom w:val="single" w:sz="4" w:space="0" w:color="auto"/>
            </w:tcBorders>
            <w:noWrap/>
            <w:vAlign w:val="center"/>
            <w:hideMark/>
          </w:tcPr>
          <w:p w14:paraId="6EFDDA1B" w14:textId="77777777" w:rsidR="007551CD" w:rsidRPr="00BF2A28" w:rsidRDefault="007551CD" w:rsidP="009268E2">
            <w:pPr>
              <w:spacing w:line="240" w:lineRule="atLeast"/>
              <w:jc w:val="center"/>
              <w:rPr>
                <w:szCs w:val="21"/>
              </w:rPr>
            </w:pPr>
            <w:r w:rsidRPr="00BF2A28">
              <w:rPr>
                <w:rFonts w:hint="eastAsia"/>
                <w:szCs w:val="21"/>
              </w:rPr>
              <w:t>male</w:t>
            </w:r>
          </w:p>
        </w:tc>
        <w:tc>
          <w:tcPr>
            <w:tcW w:w="1073" w:type="dxa"/>
            <w:tcBorders>
              <w:bottom w:val="single" w:sz="4" w:space="0" w:color="auto"/>
            </w:tcBorders>
            <w:noWrap/>
            <w:vAlign w:val="center"/>
            <w:hideMark/>
          </w:tcPr>
          <w:p w14:paraId="1BA53818" w14:textId="77777777" w:rsidR="007551CD" w:rsidRPr="00BF2A28" w:rsidRDefault="007551CD" w:rsidP="009268E2">
            <w:pPr>
              <w:spacing w:line="240" w:lineRule="atLeast"/>
              <w:jc w:val="center"/>
              <w:rPr>
                <w:szCs w:val="21"/>
              </w:rPr>
            </w:pPr>
            <w:r w:rsidRPr="00BF2A28">
              <w:rPr>
                <w:rFonts w:hint="eastAsia"/>
                <w:szCs w:val="21"/>
              </w:rPr>
              <w:t>female</w:t>
            </w:r>
          </w:p>
        </w:tc>
      </w:tr>
      <w:tr w:rsidR="007551CD" w:rsidRPr="00E55CEB" w14:paraId="7354BABE" w14:textId="77777777" w:rsidTr="009268E2">
        <w:trPr>
          <w:trHeight w:val="281"/>
        </w:trPr>
        <w:tc>
          <w:tcPr>
            <w:tcW w:w="2188" w:type="dxa"/>
            <w:tcBorders>
              <w:bottom w:val="nil"/>
            </w:tcBorders>
            <w:noWrap/>
            <w:vAlign w:val="center"/>
            <w:hideMark/>
          </w:tcPr>
          <w:p w14:paraId="54DCC6DE" w14:textId="77777777" w:rsidR="007551CD" w:rsidRPr="00BF2A28" w:rsidRDefault="007551CD" w:rsidP="009268E2">
            <w:pPr>
              <w:spacing w:line="240" w:lineRule="atLeast"/>
              <w:jc w:val="center"/>
              <w:rPr>
                <w:szCs w:val="21"/>
              </w:rPr>
            </w:pPr>
            <w:r w:rsidRPr="00BF2A28">
              <w:rPr>
                <w:rFonts w:hint="eastAsia"/>
                <w:szCs w:val="21"/>
              </w:rPr>
              <w:t>genetic distance</w:t>
            </w:r>
          </w:p>
        </w:tc>
        <w:tc>
          <w:tcPr>
            <w:tcW w:w="1443" w:type="dxa"/>
            <w:tcBorders>
              <w:bottom w:val="nil"/>
            </w:tcBorders>
            <w:noWrap/>
            <w:vAlign w:val="center"/>
            <w:hideMark/>
          </w:tcPr>
          <w:p w14:paraId="34C609A4" w14:textId="77777777" w:rsidR="007551CD" w:rsidRPr="00BF2A28" w:rsidRDefault="007551CD" w:rsidP="009268E2">
            <w:pPr>
              <w:spacing w:line="240" w:lineRule="atLeast"/>
              <w:jc w:val="center"/>
              <w:rPr>
                <w:szCs w:val="21"/>
              </w:rPr>
            </w:pPr>
            <w:r w:rsidRPr="00BF2A28">
              <w:rPr>
                <w:rFonts w:hint="eastAsia"/>
                <w:szCs w:val="21"/>
              </w:rPr>
              <w:t>0.02**</w:t>
            </w:r>
          </w:p>
        </w:tc>
        <w:tc>
          <w:tcPr>
            <w:tcW w:w="1073" w:type="dxa"/>
            <w:tcBorders>
              <w:bottom w:val="nil"/>
            </w:tcBorders>
            <w:noWrap/>
            <w:vAlign w:val="center"/>
            <w:hideMark/>
          </w:tcPr>
          <w:p w14:paraId="2C6CADFF" w14:textId="77777777" w:rsidR="007551CD" w:rsidRPr="00BF2A28" w:rsidRDefault="007551CD" w:rsidP="009268E2">
            <w:pPr>
              <w:spacing w:line="240" w:lineRule="atLeast"/>
              <w:jc w:val="center"/>
              <w:rPr>
                <w:szCs w:val="21"/>
              </w:rPr>
            </w:pPr>
            <w:r w:rsidRPr="00BF2A28">
              <w:rPr>
                <w:rFonts w:hint="eastAsia"/>
                <w:szCs w:val="21"/>
              </w:rPr>
              <w:t>0.04</w:t>
            </w:r>
          </w:p>
        </w:tc>
        <w:tc>
          <w:tcPr>
            <w:tcW w:w="1072" w:type="dxa"/>
            <w:tcBorders>
              <w:bottom w:val="nil"/>
            </w:tcBorders>
            <w:noWrap/>
            <w:vAlign w:val="center"/>
            <w:hideMark/>
          </w:tcPr>
          <w:p w14:paraId="605BEC2C" w14:textId="77777777" w:rsidR="007551CD" w:rsidRPr="00BF2A28" w:rsidRDefault="007551CD" w:rsidP="009268E2">
            <w:pPr>
              <w:spacing w:line="240" w:lineRule="atLeast"/>
              <w:jc w:val="center"/>
              <w:rPr>
                <w:szCs w:val="21"/>
              </w:rPr>
            </w:pPr>
            <w:r w:rsidRPr="00BF2A28">
              <w:rPr>
                <w:rFonts w:hint="eastAsia"/>
                <w:szCs w:val="21"/>
              </w:rPr>
              <w:t>0.03***</w:t>
            </w:r>
          </w:p>
        </w:tc>
        <w:tc>
          <w:tcPr>
            <w:tcW w:w="1073" w:type="dxa"/>
            <w:tcBorders>
              <w:bottom w:val="nil"/>
            </w:tcBorders>
            <w:noWrap/>
            <w:vAlign w:val="center"/>
            <w:hideMark/>
          </w:tcPr>
          <w:p w14:paraId="41803A56" w14:textId="77777777" w:rsidR="007551CD" w:rsidRPr="00BF2A28" w:rsidRDefault="007551CD" w:rsidP="009268E2">
            <w:pPr>
              <w:spacing w:line="240" w:lineRule="atLeast"/>
              <w:jc w:val="center"/>
              <w:rPr>
                <w:szCs w:val="21"/>
              </w:rPr>
            </w:pPr>
            <w:r w:rsidRPr="00BF2A28">
              <w:rPr>
                <w:rFonts w:hint="eastAsia"/>
                <w:szCs w:val="21"/>
              </w:rPr>
              <w:t>0.05***</w:t>
            </w:r>
          </w:p>
        </w:tc>
        <w:tc>
          <w:tcPr>
            <w:tcW w:w="1072" w:type="dxa"/>
            <w:tcBorders>
              <w:bottom w:val="nil"/>
            </w:tcBorders>
            <w:noWrap/>
            <w:vAlign w:val="center"/>
            <w:hideMark/>
          </w:tcPr>
          <w:p w14:paraId="6F4AD3B9" w14:textId="77777777" w:rsidR="007551CD" w:rsidRPr="00BF2A28" w:rsidRDefault="007551CD" w:rsidP="009268E2">
            <w:pPr>
              <w:spacing w:line="240" w:lineRule="atLeast"/>
              <w:jc w:val="center"/>
              <w:rPr>
                <w:szCs w:val="21"/>
              </w:rPr>
            </w:pPr>
            <w:r w:rsidRPr="00BF2A28">
              <w:rPr>
                <w:rFonts w:hint="eastAsia"/>
                <w:szCs w:val="21"/>
              </w:rPr>
              <w:t>0.02</w:t>
            </w:r>
          </w:p>
        </w:tc>
        <w:tc>
          <w:tcPr>
            <w:tcW w:w="1073" w:type="dxa"/>
            <w:tcBorders>
              <w:bottom w:val="nil"/>
            </w:tcBorders>
            <w:noWrap/>
            <w:vAlign w:val="center"/>
            <w:hideMark/>
          </w:tcPr>
          <w:p w14:paraId="24A96249" w14:textId="77777777" w:rsidR="007551CD" w:rsidRPr="00BF2A28" w:rsidRDefault="007551CD" w:rsidP="009268E2">
            <w:pPr>
              <w:spacing w:line="240" w:lineRule="atLeast"/>
              <w:jc w:val="center"/>
              <w:rPr>
                <w:szCs w:val="21"/>
              </w:rPr>
            </w:pPr>
            <w:r w:rsidRPr="00BF2A28">
              <w:rPr>
                <w:rFonts w:hint="eastAsia"/>
                <w:szCs w:val="21"/>
              </w:rPr>
              <w:t>0.07***</w:t>
            </w:r>
          </w:p>
        </w:tc>
        <w:tc>
          <w:tcPr>
            <w:tcW w:w="1072" w:type="dxa"/>
            <w:tcBorders>
              <w:bottom w:val="nil"/>
            </w:tcBorders>
            <w:noWrap/>
            <w:vAlign w:val="center"/>
            <w:hideMark/>
          </w:tcPr>
          <w:p w14:paraId="112C4A96" w14:textId="77777777" w:rsidR="007551CD" w:rsidRPr="00BF2A28" w:rsidRDefault="007551CD" w:rsidP="009268E2">
            <w:pPr>
              <w:spacing w:line="240" w:lineRule="atLeast"/>
              <w:jc w:val="center"/>
              <w:rPr>
                <w:szCs w:val="21"/>
              </w:rPr>
            </w:pPr>
            <w:r w:rsidRPr="00BF2A28">
              <w:rPr>
                <w:rFonts w:hint="eastAsia"/>
                <w:szCs w:val="21"/>
              </w:rPr>
              <w:t>0.07**</w:t>
            </w:r>
          </w:p>
        </w:tc>
        <w:tc>
          <w:tcPr>
            <w:tcW w:w="1073" w:type="dxa"/>
            <w:tcBorders>
              <w:bottom w:val="nil"/>
            </w:tcBorders>
            <w:noWrap/>
            <w:vAlign w:val="center"/>
            <w:hideMark/>
          </w:tcPr>
          <w:p w14:paraId="6B361B94" w14:textId="77777777" w:rsidR="007551CD" w:rsidRPr="00BF2A28" w:rsidRDefault="007551CD" w:rsidP="009268E2">
            <w:pPr>
              <w:spacing w:line="240" w:lineRule="atLeast"/>
              <w:jc w:val="center"/>
              <w:rPr>
                <w:szCs w:val="21"/>
              </w:rPr>
            </w:pPr>
            <w:r w:rsidRPr="00BF2A28">
              <w:rPr>
                <w:rFonts w:hint="eastAsia"/>
                <w:szCs w:val="21"/>
              </w:rPr>
              <w:t>0.15***</w:t>
            </w:r>
          </w:p>
        </w:tc>
        <w:tc>
          <w:tcPr>
            <w:tcW w:w="1274" w:type="dxa"/>
            <w:tcBorders>
              <w:bottom w:val="nil"/>
            </w:tcBorders>
            <w:noWrap/>
            <w:vAlign w:val="center"/>
            <w:hideMark/>
          </w:tcPr>
          <w:p w14:paraId="15CCFAB9" w14:textId="77777777" w:rsidR="007551CD" w:rsidRPr="00BF2A28" w:rsidRDefault="007551CD" w:rsidP="009268E2">
            <w:pPr>
              <w:spacing w:line="240" w:lineRule="atLeast"/>
              <w:jc w:val="center"/>
              <w:rPr>
                <w:szCs w:val="21"/>
              </w:rPr>
            </w:pPr>
            <w:r w:rsidRPr="00BF2A28">
              <w:rPr>
                <w:rFonts w:hint="eastAsia"/>
                <w:szCs w:val="21"/>
              </w:rPr>
              <w:t>0.05**</w:t>
            </w:r>
          </w:p>
        </w:tc>
        <w:tc>
          <w:tcPr>
            <w:tcW w:w="1073" w:type="dxa"/>
            <w:tcBorders>
              <w:bottom w:val="nil"/>
            </w:tcBorders>
            <w:noWrap/>
            <w:vAlign w:val="center"/>
            <w:hideMark/>
          </w:tcPr>
          <w:p w14:paraId="73BB4BB8" w14:textId="77777777" w:rsidR="007551CD" w:rsidRPr="00BF2A28" w:rsidRDefault="007551CD" w:rsidP="009268E2">
            <w:pPr>
              <w:spacing w:line="240" w:lineRule="atLeast"/>
              <w:jc w:val="center"/>
              <w:rPr>
                <w:szCs w:val="21"/>
              </w:rPr>
            </w:pPr>
            <w:r w:rsidRPr="00BF2A28">
              <w:rPr>
                <w:rFonts w:hint="eastAsia"/>
                <w:szCs w:val="21"/>
              </w:rPr>
              <w:t>0.04</w:t>
            </w:r>
          </w:p>
        </w:tc>
      </w:tr>
      <w:tr w:rsidR="007551CD" w:rsidRPr="00E55CEB" w14:paraId="2638BEE7" w14:textId="77777777" w:rsidTr="009268E2">
        <w:trPr>
          <w:trHeight w:val="281"/>
        </w:trPr>
        <w:tc>
          <w:tcPr>
            <w:tcW w:w="2188" w:type="dxa"/>
            <w:tcBorders>
              <w:top w:val="nil"/>
              <w:bottom w:val="nil"/>
            </w:tcBorders>
            <w:noWrap/>
            <w:vAlign w:val="center"/>
            <w:hideMark/>
          </w:tcPr>
          <w:p w14:paraId="148CF041" w14:textId="77777777" w:rsidR="007551CD" w:rsidRPr="00BF2A28" w:rsidRDefault="007551CD" w:rsidP="009268E2">
            <w:pPr>
              <w:spacing w:line="240" w:lineRule="atLeast"/>
              <w:jc w:val="center"/>
              <w:rPr>
                <w:szCs w:val="21"/>
              </w:rPr>
            </w:pPr>
          </w:p>
        </w:tc>
        <w:tc>
          <w:tcPr>
            <w:tcW w:w="1443" w:type="dxa"/>
            <w:tcBorders>
              <w:top w:val="nil"/>
              <w:bottom w:val="nil"/>
            </w:tcBorders>
            <w:noWrap/>
            <w:vAlign w:val="center"/>
            <w:hideMark/>
          </w:tcPr>
          <w:p w14:paraId="7DE9B05F" w14:textId="77777777" w:rsidR="007551CD" w:rsidRPr="00BF2A28" w:rsidRDefault="007551CD" w:rsidP="009268E2">
            <w:pPr>
              <w:spacing w:line="240" w:lineRule="atLeast"/>
              <w:jc w:val="center"/>
              <w:rPr>
                <w:szCs w:val="21"/>
              </w:rPr>
            </w:pPr>
            <w:r w:rsidRPr="00BF2A28">
              <w:rPr>
                <w:rFonts w:hint="eastAsia"/>
                <w:szCs w:val="21"/>
              </w:rPr>
              <w:t>(0.01)</w:t>
            </w:r>
          </w:p>
        </w:tc>
        <w:tc>
          <w:tcPr>
            <w:tcW w:w="1073" w:type="dxa"/>
            <w:tcBorders>
              <w:top w:val="nil"/>
              <w:bottom w:val="nil"/>
            </w:tcBorders>
            <w:noWrap/>
            <w:vAlign w:val="center"/>
            <w:hideMark/>
          </w:tcPr>
          <w:p w14:paraId="092026A6" w14:textId="77777777" w:rsidR="007551CD" w:rsidRPr="00BF2A28" w:rsidRDefault="007551CD" w:rsidP="009268E2">
            <w:pPr>
              <w:spacing w:line="240" w:lineRule="atLeast"/>
              <w:jc w:val="center"/>
              <w:rPr>
                <w:szCs w:val="21"/>
              </w:rPr>
            </w:pPr>
            <w:r w:rsidRPr="00BF2A28">
              <w:rPr>
                <w:rFonts w:hint="eastAsia"/>
                <w:szCs w:val="21"/>
              </w:rPr>
              <w:t>(0.03)</w:t>
            </w:r>
          </w:p>
        </w:tc>
        <w:tc>
          <w:tcPr>
            <w:tcW w:w="1072" w:type="dxa"/>
            <w:tcBorders>
              <w:top w:val="nil"/>
              <w:bottom w:val="nil"/>
            </w:tcBorders>
            <w:noWrap/>
            <w:vAlign w:val="center"/>
            <w:hideMark/>
          </w:tcPr>
          <w:p w14:paraId="317764C7" w14:textId="77777777" w:rsidR="007551CD" w:rsidRPr="00BF2A28" w:rsidRDefault="007551CD" w:rsidP="009268E2">
            <w:pPr>
              <w:spacing w:line="240" w:lineRule="atLeast"/>
              <w:jc w:val="center"/>
              <w:rPr>
                <w:szCs w:val="21"/>
              </w:rPr>
            </w:pPr>
            <w:r w:rsidRPr="00BF2A28">
              <w:rPr>
                <w:rFonts w:hint="eastAsia"/>
                <w:szCs w:val="21"/>
              </w:rPr>
              <w:t>(0.01)</w:t>
            </w:r>
          </w:p>
        </w:tc>
        <w:tc>
          <w:tcPr>
            <w:tcW w:w="1073" w:type="dxa"/>
            <w:tcBorders>
              <w:top w:val="nil"/>
              <w:bottom w:val="nil"/>
            </w:tcBorders>
            <w:noWrap/>
            <w:vAlign w:val="center"/>
            <w:hideMark/>
          </w:tcPr>
          <w:p w14:paraId="4C620228" w14:textId="77777777" w:rsidR="007551CD" w:rsidRPr="00BF2A28" w:rsidRDefault="007551CD" w:rsidP="009268E2">
            <w:pPr>
              <w:spacing w:line="240" w:lineRule="atLeast"/>
              <w:jc w:val="center"/>
              <w:rPr>
                <w:szCs w:val="21"/>
              </w:rPr>
            </w:pPr>
            <w:r w:rsidRPr="00BF2A28">
              <w:rPr>
                <w:rFonts w:hint="eastAsia"/>
                <w:szCs w:val="21"/>
              </w:rPr>
              <w:t>(0.01)</w:t>
            </w:r>
          </w:p>
        </w:tc>
        <w:tc>
          <w:tcPr>
            <w:tcW w:w="1072" w:type="dxa"/>
            <w:tcBorders>
              <w:top w:val="nil"/>
              <w:bottom w:val="nil"/>
            </w:tcBorders>
            <w:noWrap/>
            <w:vAlign w:val="center"/>
            <w:hideMark/>
          </w:tcPr>
          <w:p w14:paraId="66F98688" w14:textId="77777777" w:rsidR="007551CD" w:rsidRPr="00BF2A28" w:rsidRDefault="007551CD" w:rsidP="009268E2">
            <w:pPr>
              <w:spacing w:line="240" w:lineRule="atLeast"/>
              <w:jc w:val="center"/>
              <w:rPr>
                <w:szCs w:val="21"/>
              </w:rPr>
            </w:pPr>
            <w:r w:rsidRPr="00BF2A28">
              <w:rPr>
                <w:rFonts w:hint="eastAsia"/>
                <w:szCs w:val="21"/>
              </w:rPr>
              <w:t>(0.02)</w:t>
            </w:r>
          </w:p>
        </w:tc>
        <w:tc>
          <w:tcPr>
            <w:tcW w:w="1073" w:type="dxa"/>
            <w:tcBorders>
              <w:top w:val="nil"/>
              <w:bottom w:val="nil"/>
            </w:tcBorders>
            <w:noWrap/>
            <w:vAlign w:val="center"/>
            <w:hideMark/>
          </w:tcPr>
          <w:p w14:paraId="0DAAEC9F" w14:textId="77777777" w:rsidR="007551CD" w:rsidRPr="00BF2A28" w:rsidRDefault="007551CD" w:rsidP="009268E2">
            <w:pPr>
              <w:spacing w:line="240" w:lineRule="atLeast"/>
              <w:jc w:val="center"/>
              <w:rPr>
                <w:szCs w:val="21"/>
              </w:rPr>
            </w:pPr>
            <w:r w:rsidRPr="00BF2A28">
              <w:rPr>
                <w:rFonts w:hint="eastAsia"/>
                <w:szCs w:val="21"/>
              </w:rPr>
              <w:t>(0.01)</w:t>
            </w:r>
          </w:p>
        </w:tc>
        <w:tc>
          <w:tcPr>
            <w:tcW w:w="1072" w:type="dxa"/>
            <w:tcBorders>
              <w:top w:val="nil"/>
              <w:bottom w:val="nil"/>
            </w:tcBorders>
            <w:noWrap/>
            <w:vAlign w:val="center"/>
            <w:hideMark/>
          </w:tcPr>
          <w:p w14:paraId="714441BC" w14:textId="77777777" w:rsidR="007551CD" w:rsidRPr="00BF2A28" w:rsidRDefault="007551CD" w:rsidP="009268E2">
            <w:pPr>
              <w:spacing w:line="240" w:lineRule="atLeast"/>
              <w:jc w:val="center"/>
              <w:rPr>
                <w:szCs w:val="21"/>
              </w:rPr>
            </w:pPr>
            <w:r w:rsidRPr="00BF2A28">
              <w:rPr>
                <w:rFonts w:hint="eastAsia"/>
                <w:szCs w:val="21"/>
              </w:rPr>
              <w:t>(0.03)</w:t>
            </w:r>
          </w:p>
        </w:tc>
        <w:tc>
          <w:tcPr>
            <w:tcW w:w="1073" w:type="dxa"/>
            <w:tcBorders>
              <w:top w:val="nil"/>
              <w:bottom w:val="nil"/>
            </w:tcBorders>
            <w:noWrap/>
            <w:vAlign w:val="center"/>
            <w:hideMark/>
          </w:tcPr>
          <w:p w14:paraId="629ACF6B" w14:textId="77777777" w:rsidR="007551CD" w:rsidRPr="00BF2A28" w:rsidRDefault="007551CD" w:rsidP="009268E2">
            <w:pPr>
              <w:spacing w:line="240" w:lineRule="atLeast"/>
              <w:jc w:val="center"/>
              <w:rPr>
                <w:szCs w:val="21"/>
              </w:rPr>
            </w:pPr>
            <w:r w:rsidRPr="00BF2A28">
              <w:rPr>
                <w:rFonts w:hint="eastAsia"/>
                <w:szCs w:val="21"/>
              </w:rPr>
              <w:t>(0.03)</w:t>
            </w:r>
          </w:p>
        </w:tc>
        <w:tc>
          <w:tcPr>
            <w:tcW w:w="1274" w:type="dxa"/>
            <w:tcBorders>
              <w:top w:val="nil"/>
              <w:bottom w:val="nil"/>
            </w:tcBorders>
            <w:noWrap/>
            <w:vAlign w:val="center"/>
            <w:hideMark/>
          </w:tcPr>
          <w:p w14:paraId="68141B1A" w14:textId="77777777" w:rsidR="007551CD" w:rsidRPr="00BF2A28" w:rsidRDefault="007551CD" w:rsidP="009268E2">
            <w:pPr>
              <w:spacing w:line="240" w:lineRule="atLeast"/>
              <w:jc w:val="center"/>
              <w:rPr>
                <w:szCs w:val="21"/>
              </w:rPr>
            </w:pPr>
            <w:r w:rsidRPr="00BF2A28">
              <w:rPr>
                <w:rFonts w:hint="eastAsia"/>
                <w:szCs w:val="21"/>
              </w:rPr>
              <w:t>(0.02)</w:t>
            </w:r>
          </w:p>
        </w:tc>
        <w:tc>
          <w:tcPr>
            <w:tcW w:w="1073" w:type="dxa"/>
            <w:tcBorders>
              <w:top w:val="nil"/>
              <w:bottom w:val="nil"/>
            </w:tcBorders>
            <w:noWrap/>
            <w:vAlign w:val="center"/>
            <w:hideMark/>
          </w:tcPr>
          <w:p w14:paraId="6660AF7A" w14:textId="77777777" w:rsidR="007551CD" w:rsidRPr="00BF2A28" w:rsidRDefault="007551CD" w:rsidP="009268E2">
            <w:pPr>
              <w:spacing w:line="240" w:lineRule="atLeast"/>
              <w:jc w:val="center"/>
              <w:rPr>
                <w:szCs w:val="21"/>
              </w:rPr>
            </w:pPr>
            <w:r w:rsidRPr="00BF2A28">
              <w:rPr>
                <w:rFonts w:hint="eastAsia"/>
                <w:szCs w:val="21"/>
              </w:rPr>
              <w:t>(0.03)</w:t>
            </w:r>
          </w:p>
        </w:tc>
      </w:tr>
      <w:tr w:rsidR="007551CD" w:rsidRPr="00E55CEB" w14:paraId="32350D7E" w14:textId="77777777" w:rsidTr="009268E2">
        <w:trPr>
          <w:trHeight w:val="281"/>
        </w:trPr>
        <w:tc>
          <w:tcPr>
            <w:tcW w:w="2188" w:type="dxa"/>
            <w:tcBorders>
              <w:top w:val="nil"/>
              <w:bottom w:val="nil"/>
            </w:tcBorders>
            <w:noWrap/>
            <w:vAlign w:val="center"/>
            <w:hideMark/>
          </w:tcPr>
          <w:p w14:paraId="6A0066C0" w14:textId="77777777" w:rsidR="007551CD" w:rsidRPr="00BF2A28" w:rsidRDefault="007551CD" w:rsidP="009268E2">
            <w:pPr>
              <w:spacing w:line="240" w:lineRule="atLeast"/>
              <w:jc w:val="center"/>
              <w:rPr>
                <w:szCs w:val="21"/>
              </w:rPr>
            </w:pPr>
            <w:r w:rsidRPr="00BF2A28">
              <w:rPr>
                <w:szCs w:val="21"/>
              </w:rPr>
              <w:t>geographic distance</w:t>
            </w:r>
          </w:p>
        </w:tc>
        <w:tc>
          <w:tcPr>
            <w:tcW w:w="1443" w:type="dxa"/>
            <w:tcBorders>
              <w:top w:val="nil"/>
              <w:bottom w:val="nil"/>
            </w:tcBorders>
            <w:noWrap/>
            <w:vAlign w:val="center"/>
            <w:hideMark/>
          </w:tcPr>
          <w:p w14:paraId="2C72D4DA" w14:textId="77777777" w:rsidR="007551CD" w:rsidRPr="00BF2A28" w:rsidRDefault="007551CD" w:rsidP="009268E2">
            <w:pPr>
              <w:spacing w:line="240" w:lineRule="atLeast"/>
              <w:jc w:val="center"/>
              <w:rPr>
                <w:szCs w:val="21"/>
              </w:rPr>
            </w:pPr>
            <w:r w:rsidRPr="00BF2A28">
              <w:rPr>
                <w:rFonts w:hint="eastAsia"/>
                <w:szCs w:val="21"/>
              </w:rPr>
              <w:t>0.00</w:t>
            </w:r>
          </w:p>
        </w:tc>
        <w:tc>
          <w:tcPr>
            <w:tcW w:w="1073" w:type="dxa"/>
            <w:tcBorders>
              <w:top w:val="nil"/>
              <w:bottom w:val="nil"/>
            </w:tcBorders>
            <w:noWrap/>
            <w:vAlign w:val="center"/>
            <w:hideMark/>
          </w:tcPr>
          <w:p w14:paraId="4C5C87C3" w14:textId="77777777" w:rsidR="007551CD" w:rsidRPr="00BF2A28" w:rsidRDefault="007551CD" w:rsidP="009268E2">
            <w:pPr>
              <w:spacing w:line="240" w:lineRule="atLeast"/>
              <w:jc w:val="center"/>
              <w:rPr>
                <w:szCs w:val="21"/>
              </w:rPr>
            </w:pPr>
            <w:r w:rsidRPr="00BF2A28">
              <w:rPr>
                <w:rFonts w:hint="eastAsia"/>
                <w:szCs w:val="21"/>
              </w:rPr>
              <w:t>-0.00</w:t>
            </w:r>
          </w:p>
        </w:tc>
        <w:tc>
          <w:tcPr>
            <w:tcW w:w="1072" w:type="dxa"/>
            <w:tcBorders>
              <w:top w:val="nil"/>
              <w:bottom w:val="nil"/>
            </w:tcBorders>
            <w:noWrap/>
            <w:vAlign w:val="center"/>
            <w:hideMark/>
          </w:tcPr>
          <w:p w14:paraId="14D11225" w14:textId="77777777" w:rsidR="007551CD" w:rsidRPr="00BF2A28" w:rsidRDefault="007551CD" w:rsidP="009268E2">
            <w:pPr>
              <w:spacing w:line="240" w:lineRule="atLeast"/>
              <w:jc w:val="center"/>
              <w:rPr>
                <w:szCs w:val="21"/>
              </w:rPr>
            </w:pPr>
            <w:r w:rsidRPr="00BF2A28">
              <w:rPr>
                <w:rFonts w:hint="eastAsia"/>
                <w:szCs w:val="21"/>
              </w:rPr>
              <w:t>-0.00</w:t>
            </w:r>
          </w:p>
        </w:tc>
        <w:tc>
          <w:tcPr>
            <w:tcW w:w="1073" w:type="dxa"/>
            <w:tcBorders>
              <w:top w:val="nil"/>
              <w:bottom w:val="nil"/>
            </w:tcBorders>
            <w:noWrap/>
            <w:vAlign w:val="center"/>
            <w:hideMark/>
          </w:tcPr>
          <w:p w14:paraId="33B1C1CD" w14:textId="77777777" w:rsidR="007551CD" w:rsidRPr="00BF2A28" w:rsidRDefault="007551CD" w:rsidP="009268E2">
            <w:pPr>
              <w:spacing w:line="240" w:lineRule="atLeast"/>
              <w:jc w:val="center"/>
              <w:rPr>
                <w:szCs w:val="21"/>
              </w:rPr>
            </w:pPr>
            <w:r w:rsidRPr="00BF2A28">
              <w:rPr>
                <w:rFonts w:hint="eastAsia"/>
                <w:szCs w:val="21"/>
              </w:rPr>
              <w:t>-0.00</w:t>
            </w:r>
          </w:p>
        </w:tc>
        <w:tc>
          <w:tcPr>
            <w:tcW w:w="1072" w:type="dxa"/>
            <w:tcBorders>
              <w:top w:val="nil"/>
              <w:bottom w:val="nil"/>
            </w:tcBorders>
            <w:noWrap/>
            <w:vAlign w:val="center"/>
            <w:hideMark/>
          </w:tcPr>
          <w:p w14:paraId="45649D54" w14:textId="77777777" w:rsidR="007551CD" w:rsidRPr="00BF2A28" w:rsidRDefault="007551CD" w:rsidP="009268E2">
            <w:pPr>
              <w:spacing w:line="240" w:lineRule="atLeast"/>
              <w:jc w:val="center"/>
              <w:rPr>
                <w:szCs w:val="21"/>
              </w:rPr>
            </w:pPr>
            <w:r w:rsidRPr="00BF2A28">
              <w:rPr>
                <w:rFonts w:hint="eastAsia"/>
                <w:szCs w:val="21"/>
              </w:rPr>
              <w:t>-0.00*</w:t>
            </w:r>
          </w:p>
        </w:tc>
        <w:tc>
          <w:tcPr>
            <w:tcW w:w="1073" w:type="dxa"/>
            <w:tcBorders>
              <w:top w:val="nil"/>
              <w:bottom w:val="nil"/>
            </w:tcBorders>
            <w:noWrap/>
            <w:vAlign w:val="center"/>
            <w:hideMark/>
          </w:tcPr>
          <w:p w14:paraId="3FF480C6" w14:textId="77777777" w:rsidR="007551CD" w:rsidRPr="00BF2A28" w:rsidRDefault="007551CD" w:rsidP="009268E2">
            <w:pPr>
              <w:spacing w:line="240" w:lineRule="atLeast"/>
              <w:jc w:val="center"/>
              <w:rPr>
                <w:szCs w:val="21"/>
              </w:rPr>
            </w:pPr>
            <w:r w:rsidRPr="00BF2A28">
              <w:rPr>
                <w:rFonts w:hint="eastAsia"/>
                <w:szCs w:val="21"/>
              </w:rPr>
              <w:t>-0.00***</w:t>
            </w:r>
          </w:p>
        </w:tc>
        <w:tc>
          <w:tcPr>
            <w:tcW w:w="1072" w:type="dxa"/>
            <w:tcBorders>
              <w:top w:val="nil"/>
              <w:bottom w:val="nil"/>
            </w:tcBorders>
            <w:noWrap/>
            <w:vAlign w:val="center"/>
            <w:hideMark/>
          </w:tcPr>
          <w:p w14:paraId="21FCFCEE" w14:textId="77777777" w:rsidR="007551CD" w:rsidRPr="00BF2A28" w:rsidRDefault="007551CD" w:rsidP="009268E2">
            <w:pPr>
              <w:spacing w:line="240" w:lineRule="atLeast"/>
              <w:jc w:val="center"/>
              <w:rPr>
                <w:szCs w:val="21"/>
              </w:rPr>
            </w:pPr>
            <w:r w:rsidRPr="00BF2A28">
              <w:rPr>
                <w:rFonts w:hint="eastAsia"/>
                <w:szCs w:val="21"/>
              </w:rPr>
              <w:t>0.00</w:t>
            </w:r>
          </w:p>
        </w:tc>
        <w:tc>
          <w:tcPr>
            <w:tcW w:w="1073" w:type="dxa"/>
            <w:tcBorders>
              <w:top w:val="nil"/>
              <w:bottom w:val="nil"/>
            </w:tcBorders>
            <w:noWrap/>
            <w:vAlign w:val="center"/>
            <w:hideMark/>
          </w:tcPr>
          <w:p w14:paraId="017FF781" w14:textId="77777777" w:rsidR="007551CD" w:rsidRPr="00BF2A28" w:rsidRDefault="007551CD" w:rsidP="009268E2">
            <w:pPr>
              <w:spacing w:line="240" w:lineRule="atLeast"/>
              <w:jc w:val="center"/>
              <w:rPr>
                <w:szCs w:val="21"/>
              </w:rPr>
            </w:pPr>
            <w:r w:rsidRPr="00BF2A28">
              <w:rPr>
                <w:rFonts w:hint="eastAsia"/>
                <w:szCs w:val="21"/>
              </w:rPr>
              <w:t>-0.00*</w:t>
            </w:r>
          </w:p>
        </w:tc>
        <w:tc>
          <w:tcPr>
            <w:tcW w:w="1274" w:type="dxa"/>
            <w:tcBorders>
              <w:top w:val="nil"/>
              <w:bottom w:val="nil"/>
            </w:tcBorders>
            <w:noWrap/>
            <w:vAlign w:val="center"/>
            <w:hideMark/>
          </w:tcPr>
          <w:p w14:paraId="2546B674" w14:textId="77777777" w:rsidR="007551CD" w:rsidRPr="00BF2A28" w:rsidRDefault="007551CD" w:rsidP="009268E2">
            <w:pPr>
              <w:spacing w:line="240" w:lineRule="atLeast"/>
              <w:jc w:val="center"/>
              <w:rPr>
                <w:szCs w:val="21"/>
              </w:rPr>
            </w:pPr>
            <w:r w:rsidRPr="00BF2A28">
              <w:rPr>
                <w:rFonts w:hint="eastAsia"/>
                <w:szCs w:val="21"/>
              </w:rPr>
              <w:t>-0.00</w:t>
            </w:r>
          </w:p>
        </w:tc>
        <w:tc>
          <w:tcPr>
            <w:tcW w:w="1073" w:type="dxa"/>
            <w:tcBorders>
              <w:top w:val="nil"/>
              <w:bottom w:val="nil"/>
            </w:tcBorders>
            <w:noWrap/>
            <w:vAlign w:val="center"/>
            <w:hideMark/>
          </w:tcPr>
          <w:p w14:paraId="24D24886" w14:textId="77777777" w:rsidR="007551CD" w:rsidRPr="00BF2A28" w:rsidRDefault="007551CD" w:rsidP="009268E2">
            <w:pPr>
              <w:spacing w:line="240" w:lineRule="atLeast"/>
              <w:jc w:val="center"/>
              <w:rPr>
                <w:szCs w:val="21"/>
              </w:rPr>
            </w:pPr>
            <w:r w:rsidRPr="00BF2A28">
              <w:rPr>
                <w:rFonts w:hint="eastAsia"/>
                <w:szCs w:val="21"/>
              </w:rPr>
              <w:t>0.00</w:t>
            </w:r>
          </w:p>
        </w:tc>
      </w:tr>
      <w:tr w:rsidR="007551CD" w:rsidRPr="00E55CEB" w14:paraId="5422FD99" w14:textId="77777777" w:rsidTr="009268E2">
        <w:trPr>
          <w:trHeight w:val="281"/>
        </w:trPr>
        <w:tc>
          <w:tcPr>
            <w:tcW w:w="2188" w:type="dxa"/>
            <w:tcBorders>
              <w:top w:val="nil"/>
              <w:bottom w:val="nil"/>
            </w:tcBorders>
            <w:noWrap/>
            <w:vAlign w:val="center"/>
            <w:hideMark/>
          </w:tcPr>
          <w:p w14:paraId="38535D93" w14:textId="77777777" w:rsidR="007551CD" w:rsidRPr="00BF2A28" w:rsidRDefault="007551CD" w:rsidP="009268E2">
            <w:pPr>
              <w:spacing w:line="240" w:lineRule="atLeast"/>
              <w:jc w:val="center"/>
              <w:rPr>
                <w:szCs w:val="21"/>
              </w:rPr>
            </w:pPr>
          </w:p>
        </w:tc>
        <w:tc>
          <w:tcPr>
            <w:tcW w:w="1443" w:type="dxa"/>
            <w:tcBorders>
              <w:top w:val="nil"/>
              <w:bottom w:val="nil"/>
            </w:tcBorders>
            <w:noWrap/>
            <w:vAlign w:val="center"/>
            <w:hideMark/>
          </w:tcPr>
          <w:p w14:paraId="71399479" w14:textId="77777777" w:rsidR="007551CD" w:rsidRPr="00BF2A28" w:rsidRDefault="007551CD" w:rsidP="009268E2">
            <w:pPr>
              <w:spacing w:line="240" w:lineRule="atLeast"/>
              <w:jc w:val="center"/>
              <w:rPr>
                <w:szCs w:val="21"/>
              </w:rPr>
            </w:pPr>
            <w:r w:rsidRPr="00BF2A28">
              <w:rPr>
                <w:rFonts w:hint="eastAsia"/>
                <w:szCs w:val="21"/>
              </w:rPr>
              <w:t>(0.00)</w:t>
            </w:r>
          </w:p>
        </w:tc>
        <w:tc>
          <w:tcPr>
            <w:tcW w:w="1073" w:type="dxa"/>
            <w:tcBorders>
              <w:top w:val="nil"/>
              <w:bottom w:val="nil"/>
            </w:tcBorders>
            <w:noWrap/>
            <w:vAlign w:val="center"/>
            <w:hideMark/>
          </w:tcPr>
          <w:p w14:paraId="4901D3CD" w14:textId="77777777" w:rsidR="007551CD" w:rsidRPr="00BF2A28" w:rsidRDefault="007551CD" w:rsidP="009268E2">
            <w:pPr>
              <w:spacing w:line="240" w:lineRule="atLeast"/>
              <w:jc w:val="center"/>
              <w:rPr>
                <w:szCs w:val="21"/>
              </w:rPr>
            </w:pPr>
            <w:r w:rsidRPr="00BF2A28">
              <w:rPr>
                <w:rFonts w:hint="eastAsia"/>
                <w:szCs w:val="21"/>
              </w:rPr>
              <w:t>(0.00)</w:t>
            </w:r>
          </w:p>
        </w:tc>
        <w:tc>
          <w:tcPr>
            <w:tcW w:w="1072" w:type="dxa"/>
            <w:tcBorders>
              <w:top w:val="nil"/>
              <w:bottom w:val="nil"/>
            </w:tcBorders>
            <w:noWrap/>
            <w:vAlign w:val="center"/>
            <w:hideMark/>
          </w:tcPr>
          <w:p w14:paraId="66274466" w14:textId="77777777" w:rsidR="007551CD" w:rsidRPr="00BF2A28" w:rsidRDefault="007551CD" w:rsidP="009268E2">
            <w:pPr>
              <w:spacing w:line="240" w:lineRule="atLeast"/>
              <w:jc w:val="center"/>
              <w:rPr>
                <w:szCs w:val="21"/>
              </w:rPr>
            </w:pPr>
            <w:r w:rsidRPr="00BF2A28">
              <w:rPr>
                <w:rFonts w:hint="eastAsia"/>
                <w:szCs w:val="21"/>
              </w:rPr>
              <w:t>(0.00)</w:t>
            </w:r>
          </w:p>
        </w:tc>
        <w:tc>
          <w:tcPr>
            <w:tcW w:w="1073" w:type="dxa"/>
            <w:tcBorders>
              <w:top w:val="nil"/>
              <w:bottom w:val="nil"/>
            </w:tcBorders>
            <w:noWrap/>
            <w:vAlign w:val="center"/>
            <w:hideMark/>
          </w:tcPr>
          <w:p w14:paraId="0B77F099" w14:textId="77777777" w:rsidR="007551CD" w:rsidRPr="00BF2A28" w:rsidRDefault="007551CD" w:rsidP="009268E2">
            <w:pPr>
              <w:spacing w:line="240" w:lineRule="atLeast"/>
              <w:jc w:val="center"/>
              <w:rPr>
                <w:szCs w:val="21"/>
              </w:rPr>
            </w:pPr>
            <w:r w:rsidRPr="00BF2A28">
              <w:rPr>
                <w:rFonts w:hint="eastAsia"/>
                <w:szCs w:val="21"/>
              </w:rPr>
              <w:t>(0.00)</w:t>
            </w:r>
          </w:p>
        </w:tc>
        <w:tc>
          <w:tcPr>
            <w:tcW w:w="1072" w:type="dxa"/>
            <w:tcBorders>
              <w:top w:val="nil"/>
              <w:bottom w:val="nil"/>
            </w:tcBorders>
            <w:noWrap/>
            <w:vAlign w:val="center"/>
            <w:hideMark/>
          </w:tcPr>
          <w:p w14:paraId="1355D482" w14:textId="77777777" w:rsidR="007551CD" w:rsidRPr="00BF2A28" w:rsidRDefault="007551CD" w:rsidP="009268E2">
            <w:pPr>
              <w:spacing w:line="240" w:lineRule="atLeast"/>
              <w:jc w:val="center"/>
              <w:rPr>
                <w:szCs w:val="21"/>
              </w:rPr>
            </w:pPr>
            <w:r w:rsidRPr="00BF2A28">
              <w:rPr>
                <w:rFonts w:hint="eastAsia"/>
                <w:szCs w:val="21"/>
              </w:rPr>
              <w:t>(0.00)</w:t>
            </w:r>
          </w:p>
        </w:tc>
        <w:tc>
          <w:tcPr>
            <w:tcW w:w="1073" w:type="dxa"/>
            <w:tcBorders>
              <w:top w:val="nil"/>
              <w:bottom w:val="nil"/>
            </w:tcBorders>
            <w:noWrap/>
            <w:vAlign w:val="center"/>
            <w:hideMark/>
          </w:tcPr>
          <w:p w14:paraId="5EC6382C" w14:textId="77777777" w:rsidR="007551CD" w:rsidRPr="00BF2A28" w:rsidRDefault="007551CD" w:rsidP="009268E2">
            <w:pPr>
              <w:spacing w:line="240" w:lineRule="atLeast"/>
              <w:jc w:val="center"/>
              <w:rPr>
                <w:szCs w:val="21"/>
              </w:rPr>
            </w:pPr>
            <w:r w:rsidRPr="00BF2A28">
              <w:rPr>
                <w:rFonts w:hint="eastAsia"/>
                <w:szCs w:val="21"/>
              </w:rPr>
              <w:t>(0.00)</w:t>
            </w:r>
          </w:p>
        </w:tc>
        <w:tc>
          <w:tcPr>
            <w:tcW w:w="1072" w:type="dxa"/>
            <w:tcBorders>
              <w:top w:val="nil"/>
              <w:bottom w:val="nil"/>
            </w:tcBorders>
            <w:noWrap/>
            <w:vAlign w:val="center"/>
            <w:hideMark/>
          </w:tcPr>
          <w:p w14:paraId="7565CB9E" w14:textId="77777777" w:rsidR="007551CD" w:rsidRPr="00BF2A28" w:rsidRDefault="007551CD" w:rsidP="009268E2">
            <w:pPr>
              <w:spacing w:line="240" w:lineRule="atLeast"/>
              <w:jc w:val="center"/>
              <w:rPr>
                <w:szCs w:val="21"/>
              </w:rPr>
            </w:pPr>
            <w:r w:rsidRPr="00BF2A28">
              <w:rPr>
                <w:rFonts w:hint="eastAsia"/>
                <w:szCs w:val="21"/>
              </w:rPr>
              <w:t>(0.00)</w:t>
            </w:r>
          </w:p>
        </w:tc>
        <w:tc>
          <w:tcPr>
            <w:tcW w:w="1073" w:type="dxa"/>
            <w:tcBorders>
              <w:top w:val="nil"/>
              <w:bottom w:val="nil"/>
            </w:tcBorders>
            <w:noWrap/>
            <w:vAlign w:val="center"/>
            <w:hideMark/>
          </w:tcPr>
          <w:p w14:paraId="5D417238" w14:textId="77777777" w:rsidR="007551CD" w:rsidRPr="00BF2A28" w:rsidRDefault="007551CD" w:rsidP="009268E2">
            <w:pPr>
              <w:spacing w:line="240" w:lineRule="atLeast"/>
              <w:jc w:val="center"/>
              <w:rPr>
                <w:szCs w:val="21"/>
              </w:rPr>
            </w:pPr>
            <w:r w:rsidRPr="00BF2A28">
              <w:rPr>
                <w:rFonts w:hint="eastAsia"/>
                <w:szCs w:val="21"/>
              </w:rPr>
              <w:t>(0.00)</w:t>
            </w:r>
          </w:p>
        </w:tc>
        <w:tc>
          <w:tcPr>
            <w:tcW w:w="1274" w:type="dxa"/>
            <w:tcBorders>
              <w:top w:val="nil"/>
              <w:bottom w:val="nil"/>
            </w:tcBorders>
            <w:noWrap/>
            <w:vAlign w:val="center"/>
            <w:hideMark/>
          </w:tcPr>
          <w:p w14:paraId="32C7B812" w14:textId="77777777" w:rsidR="007551CD" w:rsidRPr="00BF2A28" w:rsidRDefault="007551CD" w:rsidP="009268E2">
            <w:pPr>
              <w:spacing w:line="240" w:lineRule="atLeast"/>
              <w:jc w:val="center"/>
              <w:rPr>
                <w:szCs w:val="21"/>
              </w:rPr>
            </w:pPr>
            <w:r w:rsidRPr="00BF2A28">
              <w:rPr>
                <w:rFonts w:hint="eastAsia"/>
                <w:szCs w:val="21"/>
              </w:rPr>
              <w:t>(0.00)</w:t>
            </w:r>
          </w:p>
        </w:tc>
        <w:tc>
          <w:tcPr>
            <w:tcW w:w="1073" w:type="dxa"/>
            <w:tcBorders>
              <w:top w:val="nil"/>
              <w:bottom w:val="nil"/>
            </w:tcBorders>
            <w:noWrap/>
            <w:vAlign w:val="center"/>
            <w:hideMark/>
          </w:tcPr>
          <w:p w14:paraId="32ED4955" w14:textId="77777777" w:rsidR="007551CD" w:rsidRPr="00BF2A28" w:rsidRDefault="007551CD" w:rsidP="009268E2">
            <w:pPr>
              <w:spacing w:line="240" w:lineRule="atLeast"/>
              <w:jc w:val="center"/>
              <w:rPr>
                <w:szCs w:val="21"/>
              </w:rPr>
            </w:pPr>
            <w:r w:rsidRPr="00BF2A28">
              <w:rPr>
                <w:rFonts w:hint="eastAsia"/>
                <w:szCs w:val="21"/>
              </w:rPr>
              <w:t>(0.00)</w:t>
            </w:r>
          </w:p>
        </w:tc>
      </w:tr>
      <w:tr w:rsidR="007551CD" w:rsidRPr="00E55CEB" w14:paraId="6F5BD5CC" w14:textId="77777777" w:rsidTr="009268E2">
        <w:trPr>
          <w:trHeight w:val="281"/>
        </w:trPr>
        <w:tc>
          <w:tcPr>
            <w:tcW w:w="2188" w:type="dxa"/>
            <w:tcBorders>
              <w:top w:val="nil"/>
              <w:bottom w:val="nil"/>
            </w:tcBorders>
            <w:noWrap/>
            <w:vAlign w:val="center"/>
            <w:hideMark/>
          </w:tcPr>
          <w:p w14:paraId="5D67A781" w14:textId="77777777" w:rsidR="007551CD" w:rsidRPr="00BF2A28" w:rsidRDefault="007551CD" w:rsidP="009268E2">
            <w:pPr>
              <w:spacing w:line="240" w:lineRule="atLeast"/>
              <w:jc w:val="center"/>
              <w:rPr>
                <w:szCs w:val="21"/>
              </w:rPr>
            </w:pPr>
            <w:r w:rsidRPr="00BF2A28">
              <w:rPr>
                <w:rFonts w:hint="eastAsia"/>
                <w:szCs w:val="21"/>
              </w:rPr>
              <w:t>dialect distance</w:t>
            </w:r>
          </w:p>
        </w:tc>
        <w:tc>
          <w:tcPr>
            <w:tcW w:w="1443" w:type="dxa"/>
            <w:tcBorders>
              <w:top w:val="nil"/>
              <w:bottom w:val="nil"/>
            </w:tcBorders>
            <w:noWrap/>
            <w:vAlign w:val="center"/>
            <w:hideMark/>
          </w:tcPr>
          <w:p w14:paraId="6C91E04B" w14:textId="77777777" w:rsidR="007551CD" w:rsidRPr="00BF2A28" w:rsidRDefault="007551CD" w:rsidP="009268E2">
            <w:pPr>
              <w:spacing w:line="240" w:lineRule="atLeast"/>
              <w:jc w:val="center"/>
              <w:rPr>
                <w:szCs w:val="21"/>
              </w:rPr>
            </w:pPr>
            <w:r w:rsidRPr="00BF2A28">
              <w:rPr>
                <w:rFonts w:hint="eastAsia"/>
                <w:szCs w:val="21"/>
              </w:rPr>
              <w:t>0.04***</w:t>
            </w:r>
          </w:p>
        </w:tc>
        <w:tc>
          <w:tcPr>
            <w:tcW w:w="1073" w:type="dxa"/>
            <w:tcBorders>
              <w:top w:val="nil"/>
              <w:bottom w:val="nil"/>
            </w:tcBorders>
            <w:noWrap/>
            <w:vAlign w:val="center"/>
            <w:hideMark/>
          </w:tcPr>
          <w:p w14:paraId="335694AF" w14:textId="77777777" w:rsidR="007551CD" w:rsidRPr="00BF2A28" w:rsidRDefault="007551CD" w:rsidP="009268E2">
            <w:pPr>
              <w:spacing w:line="240" w:lineRule="atLeast"/>
              <w:jc w:val="center"/>
              <w:rPr>
                <w:szCs w:val="21"/>
              </w:rPr>
            </w:pPr>
            <w:r w:rsidRPr="00BF2A28">
              <w:rPr>
                <w:rFonts w:hint="eastAsia"/>
                <w:szCs w:val="21"/>
              </w:rPr>
              <w:t>-0.08**</w:t>
            </w:r>
          </w:p>
        </w:tc>
        <w:tc>
          <w:tcPr>
            <w:tcW w:w="1072" w:type="dxa"/>
            <w:tcBorders>
              <w:top w:val="nil"/>
              <w:bottom w:val="nil"/>
            </w:tcBorders>
            <w:noWrap/>
            <w:vAlign w:val="center"/>
            <w:hideMark/>
          </w:tcPr>
          <w:p w14:paraId="1B92C5BC" w14:textId="77777777" w:rsidR="007551CD" w:rsidRPr="00BF2A28" w:rsidRDefault="007551CD" w:rsidP="009268E2">
            <w:pPr>
              <w:spacing w:line="240" w:lineRule="atLeast"/>
              <w:jc w:val="center"/>
              <w:rPr>
                <w:szCs w:val="21"/>
              </w:rPr>
            </w:pPr>
            <w:r w:rsidRPr="00BF2A28">
              <w:rPr>
                <w:rFonts w:hint="eastAsia"/>
                <w:szCs w:val="21"/>
              </w:rPr>
              <w:t>-0.02*</w:t>
            </w:r>
          </w:p>
        </w:tc>
        <w:tc>
          <w:tcPr>
            <w:tcW w:w="1073" w:type="dxa"/>
            <w:tcBorders>
              <w:top w:val="nil"/>
              <w:bottom w:val="nil"/>
            </w:tcBorders>
            <w:noWrap/>
            <w:vAlign w:val="center"/>
            <w:hideMark/>
          </w:tcPr>
          <w:p w14:paraId="68B86DB3" w14:textId="77777777" w:rsidR="007551CD" w:rsidRPr="00BF2A28" w:rsidRDefault="007551CD" w:rsidP="009268E2">
            <w:pPr>
              <w:spacing w:line="240" w:lineRule="atLeast"/>
              <w:jc w:val="center"/>
              <w:rPr>
                <w:szCs w:val="21"/>
              </w:rPr>
            </w:pPr>
            <w:r w:rsidRPr="00BF2A28">
              <w:rPr>
                <w:rFonts w:hint="eastAsia"/>
                <w:szCs w:val="21"/>
              </w:rPr>
              <w:t>-0.04***</w:t>
            </w:r>
          </w:p>
        </w:tc>
        <w:tc>
          <w:tcPr>
            <w:tcW w:w="1072" w:type="dxa"/>
            <w:tcBorders>
              <w:top w:val="nil"/>
              <w:bottom w:val="nil"/>
            </w:tcBorders>
            <w:noWrap/>
            <w:vAlign w:val="center"/>
            <w:hideMark/>
          </w:tcPr>
          <w:p w14:paraId="065552E8" w14:textId="77777777" w:rsidR="007551CD" w:rsidRPr="00BF2A28" w:rsidRDefault="007551CD" w:rsidP="009268E2">
            <w:pPr>
              <w:spacing w:line="240" w:lineRule="atLeast"/>
              <w:jc w:val="center"/>
              <w:rPr>
                <w:szCs w:val="21"/>
              </w:rPr>
            </w:pPr>
            <w:r w:rsidRPr="00BF2A28">
              <w:rPr>
                <w:rFonts w:hint="eastAsia"/>
                <w:szCs w:val="21"/>
              </w:rPr>
              <w:t>-0.01</w:t>
            </w:r>
          </w:p>
        </w:tc>
        <w:tc>
          <w:tcPr>
            <w:tcW w:w="1073" w:type="dxa"/>
            <w:tcBorders>
              <w:top w:val="nil"/>
              <w:bottom w:val="nil"/>
            </w:tcBorders>
            <w:noWrap/>
            <w:vAlign w:val="center"/>
            <w:hideMark/>
          </w:tcPr>
          <w:p w14:paraId="125A50D2" w14:textId="77777777" w:rsidR="007551CD" w:rsidRPr="00BF2A28" w:rsidRDefault="007551CD" w:rsidP="009268E2">
            <w:pPr>
              <w:spacing w:line="240" w:lineRule="atLeast"/>
              <w:jc w:val="center"/>
              <w:rPr>
                <w:szCs w:val="21"/>
              </w:rPr>
            </w:pPr>
            <w:r w:rsidRPr="00BF2A28">
              <w:rPr>
                <w:rFonts w:hint="eastAsia"/>
                <w:szCs w:val="21"/>
              </w:rPr>
              <w:t>-0.01</w:t>
            </w:r>
          </w:p>
        </w:tc>
        <w:tc>
          <w:tcPr>
            <w:tcW w:w="1072" w:type="dxa"/>
            <w:tcBorders>
              <w:top w:val="nil"/>
              <w:bottom w:val="nil"/>
            </w:tcBorders>
            <w:noWrap/>
            <w:vAlign w:val="center"/>
            <w:hideMark/>
          </w:tcPr>
          <w:p w14:paraId="2DDB4728" w14:textId="77777777" w:rsidR="007551CD" w:rsidRPr="00BF2A28" w:rsidRDefault="007551CD" w:rsidP="009268E2">
            <w:pPr>
              <w:spacing w:line="240" w:lineRule="atLeast"/>
              <w:jc w:val="center"/>
              <w:rPr>
                <w:szCs w:val="21"/>
              </w:rPr>
            </w:pPr>
            <w:r w:rsidRPr="00BF2A28">
              <w:rPr>
                <w:rFonts w:hint="eastAsia"/>
                <w:szCs w:val="21"/>
              </w:rPr>
              <w:t>0.01</w:t>
            </w:r>
          </w:p>
        </w:tc>
        <w:tc>
          <w:tcPr>
            <w:tcW w:w="1073" w:type="dxa"/>
            <w:tcBorders>
              <w:top w:val="nil"/>
              <w:bottom w:val="nil"/>
            </w:tcBorders>
            <w:noWrap/>
            <w:vAlign w:val="center"/>
            <w:hideMark/>
          </w:tcPr>
          <w:p w14:paraId="50458C37" w14:textId="77777777" w:rsidR="007551CD" w:rsidRPr="00BF2A28" w:rsidRDefault="007551CD" w:rsidP="009268E2">
            <w:pPr>
              <w:spacing w:line="240" w:lineRule="atLeast"/>
              <w:jc w:val="center"/>
              <w:rPr>
                <w:szCs w:val="21"/>
              </w:rPr>
            </w:pPr>
            <w:r w:rsidRPr="00BF2A28">
              <w:rPr>
                <w:rFonts w:hint="eastAsia"/>
                <w:szCs w:val="21"/>
              </w:rPr>
              <w:t>-0.01</w:t>
            </w:r>
          </w:p>
        </w:tc>
        <w:tc>
          <w:tcPr>
            <w:tcW w:w="1274" w:type="dxa"/>
            <w:tcBorders>
              <w:top w:val="nil"/>
              <w:bottom w:val="nil"/>
            </w:tcBorders>
            <w:noWrap/>
            <w:vAlign w:val="center"/>
            <w:hideMark/>
          </w:tcPr>
          <w:p w14:paraId="17210D26" w14:textId="77777777" w:rsidR="007551CD" w:rsidRPr="00BF2A28" w:rsidRDefault="007551CD" w:rsidP="009268E2">
            <w:pPr>
              <w:spacing w:line="240" w:lineRule="atLeast"/>
              <w:jc w:val="center"/>
              <w:rPr>
                <w:szCs w:val="21"/>
              </w:rPr>
            </w:pPr>
            <w:r w:rsidRPr="00BF2A28">
              <w:rPr>
                <w:rFonts w:hint="eastAsia"/>
                <w:szCs w:val="21"/>
              </w:rPr>
              <w:t>0.22***</w:t>
            </w:r>
          </w:p>
        </w:tc>
        <w:tc>
          <w:tcPr>
            <w:tcW w:w="1073" w:type="dxa"/>
            <w:tcBorders>
              <w:top w:val="nil"/>
              <w:bottom w:val="nil"/>
            </w:tcBorders>
            <w:noWrap/>
            <w:vAlign w:val="center"/>
            <w:hideMark/>
          </w:tcPr>
          <w:p w14:paraId="6A02253F" w14:textId="77777777" w:rsidR="007551CD" w:rsidRPr="00BF2A28" w:rsidRDefault="007551CD" w:rsidP="009268E2">
            <w:pPr>
              <w:spacing w:line="240" w:lineRule="atLeast"/>
              <w:jc w:val="center"/>
              <w:rPr>
                <w:szCs w:val="21"/>
              </w:rPr>
            </w:pPr>
            <w:r w:rsidRPr="00BF2A28">
              <w:rPr>
                <w:rFonts w:hint="eastAsia"/>
                <w:szCs w:val="21"/>
              </w:rPr>
              <w:t>0.00</w:t>
            </w:r>
          </w:p>
        </w:tc>
      </w:tr>
      <w:tr w:rsidR="007551CD" w:rsidRPr="00E55CEB" w14:paraId="0AFA0E9D" w14:textId="77777777" w:rsidTr="009268E2">
        <w:trPr>
          <w:trHeight w:val="281"/>
        </w:trPr>
        <w:tc>
          <w:tcPr>
            <w:tcW w:w="2188" w:type="dxa"/>
            <w:tcBorders>
              <w:top w:val="nil"/>
              <w:bottom w:val="nil"/>
            </w:tcBorders>
            <w:noWrap/>
            <w:vAlign w:val="center"/>
            <w:hideMark/>
          </w:tcPr>
          <w:p w14:paraId="3125F33D" w14:textId="77777777" w:rsidR="007551CD" w:rsidRPr="00BF2A28" w:rsidRDefault="007551CD" w:rsidP="009268E2">
            <w:pPr>
              <w:spacing w:line="240" w:lineRule="atLeast"/>
              <w:jc w:val="center"/>
              <w:rPr>
                <w:szCs w:val="21"/>
              </w:rPr>
            </w:pPr>
          </w:p>
        </w:tc>
        <w:tc>
          <w:tcPr>
            <w:tcW w:w="1443" w:type="dxa"/>
            <w:tcBorders>
              <w:top w:val="nil"/>
              <w:bottom w:val="nil"/>
            </w:tcBorders>
            <w:noWrap/>
            <w:vAlign w:val="center"/>
            <w:hideMark/>
          </w:tcPr>
          <w:p w14:paraId="17F13604" w14:textId="77777777" w:rsidR="007551CD" w:rsidRPr="00BF2A28" w:rsidRDefault="007551CD" w:rsidP="009268E2">
            <w:pPr>
              <w:spacing w:line="240" w:lineRule="atLeast"/>
              <w:jc w:val="center"/>
              <w:rPr>
                <w:szCs w:val="21"/>
              </w:rPr>
            </w:pPr>
            <w:r w:rsidRPr="00BF2A28">
              <w:rPr>
                <w:rFonts w:hint="eastAsia"/>
                <w:szCs w:val="21"/>
              </w:rPr>
              <w:t>(0.01)</w:t>
            </w:r>
          </w:p>
        </w:tc>
        <w:tc>
          <w:tcPr>
            <w:tcW w:w="1073" w:type="dxa"/>
            <w:tcBorders>
              <w:top w:val="nil"/>
              <w:bottom w:val="nil"/>
            </w:tcBorders>
            <w:noWrap/>
            <w:vAlign w:val="center"/>
            <w:hideMark/>
          </w:tcPr>
          <w:p w14:paraId="1BB1FC8A" w14:textId="77777777" w:rsidR="007551CD" w:rsidRPr="00BF2A28" w:rsidRDefault="007551CD" w:rsidP="009268E2">
            <w:pPr>
              <w:spacing w:line="240" w:lineRule="atLeast"/>
              <w:jc w:val="center"/>
              <w:rPr>
                <w:szCs w:val="21"/>
              </w:rPr>
            </w:pPr>
            <w:r w:rsidRPr="00BF2A28">
              <w:rPr>
                <w:rFonts w:hint="eastAsia"/>
                <w:szCs w:val="21"/>
              </w:rPr>
              <w:t>(0.04)</w:t>
            </w:r>
          </w:p>
        </w:tc>
        <w:tc>
          <w:tcPr>
            <w:tcW w:w="1072" w:type="dxa"/>
            <w:tcBorders>
              <w:top w:val="nil"/>
              <w:bottom w:val="nil"/>
            </w:tcBorders>
            <w:noWrap/>
            <w:vAlign w:val="center"/>
            <w:hideMark/>
          </w:tcPr>
          <w:p w14:paraId="1631FFBE" w14:textId="77777777" w:rsidR="007551CD" w:rsidRPr="00BF2A28" w:rsidRDefault="007551CD" w:rsidP="009268E2">
            <w:pPr>
              <w:spacing w:line="240" w:lineRule="atLeast"/>
              <w:jc w:val="center"/>
              <w:rPr>
                <w:szCs w:val="21"/>
              </w:rPr>
            </w:pPr>
            <w:r w:rsidRPr="00BF2A28">
              <w:rPr>
                <w:rFonts w:hint="eastAsia"/>
                <w:szCs w:val="21"/>
              </w:rPr>
              <w:t>(0.01)</w:t>
            </w:r>
          </w:p>
        </w:tc>
        <w:tc>
          <w:tcPr>
            <w:tcW w:w="1073" w:type="dxa"/>
            <w:tcBorders>
              <w:top w:val="nil"/>
              <w:bottom w:val="nil"/>
            </w:tcBorders>
            <w:noWrap/>
            <w:vAlign w:val="center"/>
            <w:hideMark/>
          </w:tcPr>
          <w:p w14:paraId="172CEC0D" w14:textId="77777777" w:rsidR="007551CD" w:rsidRPr="00BF2A28" w:rsidRDefault="007551CD" w:rsidP="009268E2">
            <w:pPr>
              <w:spacing w:line="240" w:lineRule="atLeast"/>
              <w:jc w:val="center"/>
              <w:rPr>
                <w:szCs w:val="21"/>
              </w:rPr>
            </w:pPr>
            <w:r w:rsidRPr="00BF2A28">
              <w:rPr>
                <w:rFonts w:hint="eastAsia"/>
                <w:szCs w:val="21"/>
              </w:rPr>
              <w:t>(0.01)</w:t>
            </w:r>
          </w:p>
        </w:tc>
        <w:tc>
          <w:tcPr>
            <w:tcW w:w="1072" w:type="dxa"/>
            <w:tcBorders>
              <w:top w:val="nil"/>
              <w:bottom w:val="nil"/>
            </w:tcBorders>
            <w:noWrap/>
            <w:vAlign w:val="center"/>
            <w:hideMark/>
          </w:tcPr>
          <w:p w14:paraId="316861E6" w14:textId="77777777" w:rsidR="007551CD" w:rsidRPr="00BF2A28" w:rsidRDefault="007551CD" w:rsidP="009268E2">
            <w:pPr>
              <w:spacing w:line="240" w:lineRule="atLeast"/>
              <w:jc w:val="center"/>
              <w:rPr>
                <w:szCs w:val="21"/>
              </w:rPr>
            </w:pPr>
            <w:r w:rsidRPr="00BF2A28">
              <w:rPr>
                <w:rFonts w:hint="eastAsia"/>
                <w:szCs w:val="21"/>
              </w:rPr>
              <w:t>(0.02)</w:t>
            </w:r>
          </w:p>
        </w:tc>
        <w:tc>
          <w:tcPr>
            <w:tcW w:w="1073" w:type="dxa"/>
            <w:tcBorders>
              <w:top w:val="nil"/>
              <w:bottom w:val="nil"/>
            </w:tcBorders>
            <w:noWrap/>
            <w:vAlign w:val="center"/>
            <w:hideMark/>
          </w:tcPr>
          <w:p w14:paraId="0C8090B8" w14:textId="77777777" w:rsidR="007551CD" w:rsidRPr="00BF2A28" w:rsidRDefault="007551CD" w:rsidP="009268E2">
            <w:pPr>
              <w:spacing w:line="240" w:lineRule="atLeast"/>
              <w:jc w:val="center"/>
              <w:rPr>
                <w:szCs w:val="21"/>
              </w:rPr>
            </w:pPr>
            <w:r w:rsidRPr="00BF2A28">
              <w:rPr>
                <w:rFonts w:hint="eastAsia"/>
                <w:szCs w:val="21"/>
              </w:rPr>
              <w:t>(0.01)</w:t>
            </w:r>
          </w:p>
        </w:tc>
        <w:tc>
          <w:tcPr>
            <w:tcW w:w="1072" w:type="dxa"/>
            <w:tcBorders>
              <w:top w:val="nil"/>
              <w:bottom w:val="nil"/>
            </w:tcBorders>
            <w:noWrap/>
            <w:vAlign w:val="center"/>
            <w:hideMark/>
          </w:tcPr>
          <w:p w14:paraId="3B3CA65B" w14:textId="77777777" w:rsidR="007551CD" w:rsidRPr="00BF2A28" w:rsidRDefault="007551CD" w:rsidP="009268E2">
            <w:pPr>
              <w:spacing w:line="240" w:lineRule="atLeast"/>
              <w:jc w:val="center"/>
              <w:rPr>
                <w:szCs w:val="21"/>
              </w:rPr>
            </w:pPr>
            <w:r w:rsidRPr="00BF2A28">
              <w:rPr>
                <w:rFonts w:hint="eastAsia"/>
                <w:szCs w:val="21"/>
              </w:rPr>
              <w:t>(0.04)</w:t>
            </w:r>
          </w:p>
        </w:tc>
        <w:tc>
          <w:tcPr>
            <w:tcW w:w="1073" w:type="dxa"/>
            <w:tcBorders>
              <w:top w:val="nil"/>
              <w:bottom w:val="nil"/>
            </w:tcBorders>
            <w:noWrap/>
            <w:vAlign w:val="center"/>
            <w:hideMark/>
          </w:tcPr>
          <w:p w14:paraId="20C6BDCA" w14:textId="77777777" w:rsidR="007551CD" w:rsidRPr="00BF2A28" w:rsidRDefault="007551CD" w:rsidP="009268E2">
            <w:pPr>
              <w:spacing w:line="240" w:lineRule="atLeast"/>
              <w:jc w:val="center"/>
              <w:rPr>
                <w:szCs w:val="21"/>
              </w:rPr>
            </w:pPr>
            <w:r w:rsidRPr="00BF2A28">
              <w:rPr>
                <w:rFonts w:hint="eastAsia"/>
                <w:szCs w:val="21"/>
              </w:rPr>
              <w:t>(0.04)</w:t>
            </w:r>
          </w:p>
        </w:tc>
        <w:tc>
          <w:tcPr>
            <w:tcW w:w="1274" w:type="dxa"/>
            <w:tcBorders>
              <w:top w:val="nil"/>
              <w:bottom w:val="nil"/>
            </w:tcBorders>
            <w:noWrap/>
            <w:vAlign w:val="center"/>
            <w:hideMark/>
          </w:tcPr>
          <w:p w14:paraId="036BA1DD" w14:textId="77777777" w:rsidR="007551CD" w:rsidRPr="00BF2A28" w:rsidRDefault="007551CD" w:rsidP="009268E2">
            <w:pPr>
              <w:spacing w:line="240" w:lineRule="atLeast"/>
              <w:jc w:val="center"/>
              <w:rPr>
                <w:szCs w:val="21"/>
              </w:rPr>
            </w:pPr>
            <w:r w:rsidRPr="00BF2A28">
              <w:rPr>
                <w:rFonts w:hint="eastAsia"/>
                <w:szCs w:val="21"/>
              </w:rPr>
              <w:t>(0.03)</w:t>
            </w:r>
          </w:p>
        </w:tc>
        <w:tc>
          <w:tcPr>
            <w:tcW w:w="1073" w:type="dxa"/>
            <w:tcBorders>
              <w:top w:val="nil"/>
              <w:bottom w:val="nil"/>
            </w:tcBorders>
            <w:noWrap/>
            <w:vAlign w:val="center"/>
            <w:hideMark/>
          </w:tcPr>
          <w:p w14:paraId="532D4698" w14:textId="77777777" w:rsidR="007551CD" w:rsidRPr="00BF2A28" w:rsidRDefault="007551CD" w:rsidP="009268E2">
            <w:pPr>
              <w:spacing w:line="240" w:lineRule="atLeast"/>
              <w:jc w:val="center"/>
              <w:rPr>
                <w:szCs w:val="21"/>
              </w:rPr>
            </w:pPr>
            <w:r w:rsidRPr="00BF2A28">
              <w:rPr>
                <w:rFonts w:hint="eastAsia"/>
                <w:szCs w:val="21"/>
              </w:rPr>
              <w:t>(0.03)</w:t>
            </w:r>
          </w:p>
        </w:tc>
      </w:tr>
      <w:tr w:rsidR="007551CD" w:rsidRPr="00E55CEB" w14:paraId="6740A8C8" w14:textId="77777777" w:rsidTr="009268E2">
        <w:trPr>
          <w:trHeight w:val="281"/>
        </w:trPr>
        <w:tc>
          <w:tcPr>
            <w:tcW w:w="2188" w:type="dxa"/>
            <w:tcBorders>
              <w:top w:val="nil"/>
              <w:bottom w:val="nil"/>
            </w:tcBorders>
            <w:noWrap/>
            <w:vAlign w:val="center"/>
            <w:hideMark/>
          </w:tcPr>
          <w:p w14:paraId="360F44E6" w14:textId="77777777" w:rsidR="007551CD" w:rsidRPr="00BF2A28" w:rsidRDefault="007551CD" w:rsidP="009268E2">
            <w:pPr>
              <w:spacing w:line="240" w:lineRule="atLeast"/>
              <w:jc w:val="center"/>
              <w:rPr>
                <w:szCs w:val="21"/>
              </w:rPr>
            </w:pPr>
            <w:r w:rsidRPr="00BF2A28">
              <w:rPr>
                <w:szCs w:val="21"/>
              </w:rPr>
              <w:t>Hu Line</w:t>
            </w:r>
          </w:p>
        </w:tc>
        <w:tc>
          <w:tcPr>
            <w:tcW w:w="1443" w:type="dxa"/>
            <w:tcBorders>
              <w:top w:val="nil"/>
              <w:bottom w:val="nil"/>
            </w:tcBorders>
            <w:noWrap/>
            <w:vAlign w:val="center"/>
            <w:hideMark/>
          </w:tcPr>
          <w:p w14:paraId="02D2F750" w14:textId="77777777" w:rsidR="007551CD" w:rsidRPr="00BF2A28" w:rsidRDefault="007551CD" w:rsidP="009268E2">
            <w:pPr>
              <w:spacing w:line="240" w:lineRule="atLeast"/>
              <w:jc w:val="center"/>
              <w:rPr>
                <w:szCs w:val="21"/>
              </w:rPr>
            </w:pPr>
            <w:r w:rsidRPr="00BF2A28">
              <w:rPr>
                <w:rFonts w:hint="eastAsia"/>
                <w:szCs w:val="21"/>
              </w:rPr>
              <w:t>-0.00</w:t>
            </w:r>
          </w:p>
        </w:tc>
        <w:tc>
          <w:tcPr>
            <w:tcW w:w="1073" w:type="dxa"/>
            <w:tcBorders>
              <w:top w:val="nil"/>
              <w:bottom w:val="nil"/>
            </w:tcBorders>
            <w:noWrap/>
            <w:vAlign w:val="center"/>
            <w:hideMark/>
          </w:tcPr>
          <w:p w14:paraId="72665DAC" w14:textId="77777777" w:rsidR="007551CD" w:rsidRPr="00BF2A28" w:rsidRDefault="007551CD" w:rsidP="009268E2">
            <w:pPr>
              <w:spacing w:line="240" w:lineRule="atLeast"/>
              <w:jc w:val="center"/>
              <w:rPr>
                <w:szCs w:val="21"/>
              </w:rPr>
            </w:pPr>
            <w:r w:rsidRPr="00BF2A28">
              <w:rPr>
                <w:rFonts w:hint="eastAsia"/>
                <w:szCs w:val="21"/>
              </w:rPr>
              <w:t>-0.03**</w:t>
            </w:r>
          </w:p>
        </w:tc>
        <w:tc>
          <w:tcPr>
            <w:tcW w:w="1072" w:type="dxa"/>
            <w:tcBorders>
              <w:top w:val="nil"/>
              <w:bottom w:val="nil"/>
            </w:tcBorders>
            <w:noWrap/>
            <w:vAlign w:val="center"/>
            <w:hideMark/>
          </w:tcPr>
          <w:p w14:paraId="5C2496BB" w14:textId="77777777" w:rsidR="007551CD" w:rsidRPr="00BF2A28" w:rsidRDefault="007551CD" w:rsidP="009268E2">
            <w:pPr>
              <w:spacing w:line="240" w:lineRule="atLeast"/>
              <w:jc w:val="center"/>
              <w:rPr>
                <w:szCs w:val="21"/>
              </w:rPr>
            </w:pPr>
            <w:r w:rsidRPr="00BF2A28">
              <w:rPr>
                <w:rFonts w:hint="eastAsia"/>
                <w:szCs w:val="21"/>
              </w:rPr>
              <w:t>0.00</w:t>
            </w:r>
          </w:p>
        </w:tc>
        <w:tc>
          <w:tcPr>
            <w:tcW w:w="1073" w:type="dxa"/>
            <w:tcBorders>
              <w:top w:val="nil"/>
              <w:bottom w:val="nil"/>
            </w:tcBorders>
            <w:noWrap/>
            <w:vAlign w:val="center"/>
            <w:hideMark/>
          </w:tcPr>
          <w:p w14:paraId="02B76F76" w14:textId="77777777" w:rsidR="007551CD" w:rsidRPr="00BF2A28" w:rsidRDefault="007551CD" w:rsidP="009268E2">
            <w:pPr>
              <w:spacing w:line="240" w:lineRule="atLeast"/>
              <w:jc w:val="center"/>
              <w:rPr>
                <w:szCs w:val="21"/>
              </w:rPr>
            </w:pPr>
            <w:r w:rsidRPr="00BF2A28">
              <w:rPr>
                <w:rFonts w:hint="eastAsia"/>
                <w:szCs w:val="21"/>
              </w:rPr>
              <w:t>-0.01*</w:t>
            </w:r>
          </w:p>
        </w:tc>
        <w:tc>
          <w:tcPr>
            <w:tcW w:w="1072" w:type="dxa"/>
            <w:tcBorders>
              <w:top w:val="nil"/>
              <w:bottom w:val="nil"/>
            </w:tcBorders>
            <w:noWrap/>
            <w:vAlign w:val="center"/>
            <w:hideMark/>
          </w:tcPr>
          <w:p w14:paraId="523BA814" w14:textId="77777777" w:rsidR="007551CD" w:rsidRPr="00BF2A28" w:rsidRDefault="007551CD" w:rsidP="009268E2">
            <w:pPr>
              <w:spacing w:line="240" w:lineRule="atLeast"/>
              <w:jc w:val="center"/>
              <w:rPr>
                <w:szCs w:val="21"/>
              </w:rPr>
            </w:pPr>
            <w:r w:rsidRPr="00BF2A28">
              <w:rPr>
                <w:rFonts w:hint="eastAsia"/>
                <w:szCs w:val="21"/>
              </w:rPr>
              <w:t>0.04***</w:t>
            </w:r>
          </w:p>
        </w:tc>
        <w:tc>
          <w:tcPr>
            <w:tcW w:w="1073" w:type="dxa"/>
            <w:tcBorders>
              <w:top w:val="nil"/>
              <w:bottom w:val="nil"/>
            </w:tcBorders>
            <w:noWrap/>
            <w:vAlign w:val="center"/>
            <w:hideMark/>
          </w:tcPr>
          <w:p w14:paraId="55ABF988" w14:textId="77777777" w:rsidR="007551CD" w:rsidRPr="00BF2A28" w:rsidRDefault="007551CD" w:rsidP="009268E2">
            <w:pPr>
              <w:spacing w:line="240" w:lineRule="atLeast"/>
              <w:jc w:val="center"/>
              <w:rPr>
                <w:szCs w:val="21"/>
              </w:rPr>
            </w:pPr>
            <w:r w:rsidRPr="00BF2A28">
              <w:rPr>
                <w:rFonts w:hint="eastAsia"/>
                <w:szCs w:val="21"/>
              </w:rPr>
              <w:t>-0.01*</w:t>
            </w:r>
          </w:p>
        </w:tc>
        <w:tc>
          <w:tcPr>
            <w:tcW w:w="1072" w:type="dxa"/>
            <w:tcBorders>
              <w:top w:val="nil"/>
              <w:bottom w:val="nil"/>
            </w:tcBorders>
            <w:noWrap/>
            <w:vAlign w:val="center"/>
            <w:hideMark/>
          </w:tcPr>
          <w:p w14:paraId="4190C753" w14:textId="77777777" w:rsidR="007551CD" w:rsidRPr="00BF2A28" w:rsidRDefault="007551CD" w:rsidP="009268E2">
            <w:pPr>
              <w:spacing w:line="240" w:lineRule="atLeast"/>
              <w:jc w:val="center"/>
              <w:rPr>
                <w:szCs w:val="21"/>
              </w:rPr>
            </w:pPr>
            <w:r w:rsidRPr="00BF2A28">
              <w:rPr>
                <w:rFonts w:hint="eastAsia"/>
                <w:szCs w:val="21"/>
              </w:rPr>
              <w:t>0.01</w:t>
            </w:r>
          </w:p>
        </w:tc>
        <w:tc>
          <w:tcPr>
            <w:tcW w:w="1073" w:type="dxa"/>
            <w:tcBorders>
              <w:top w:val="nil"/>
              <w:bottom w:val="nil"/>
            </w:tcBorders>
            <w:noWrap/>
            <w:vAlign w:val="center"/>
            <w:hideMark/>
          </w:tcPr>
          <w:p w14:paraId="6A3B8AB9" w14:textId="77777777" w:rsidR="007551CD" w:rsidRPr="00BF2A28" w:rsidRDefault="007551CD" w:rsidP="009268E2">
            <w:pPr>
              <w:spacing w:line="240" w:lineRule="atLeast"/>
              <w:jc w:val="center"/>
              <w:rPr>
                <w:szCs w:val="21"/>
              </w:rPr>
            </w:pPr>
            <w:r w:rsidRPr="00BF2A28">
              <w:rPr>
                <w:rFonts w:hint="eastAsia"/>
                <w:szCs w:val="21"/>
              </w:rPr>
              <w:t>0.01</w:t>
            </w:r>
          </w:p>
        </w:tc>
        <w:tc>
          <w:tcPr>
            <w:tcW w:w="1274" w:type="dxa"/>
            <w:tcBorders>
              <w:top w:val="nil"/>
              <w:bottom w:val="nil"/>
            </w:tcBorders>
            <w:noWrap/>
            <w:vAlign w:val="center"/>
            <w:hideMark/>
          </w:tcPr>
          <w:p w14:paraId="0945D7AB" w14:textId="77777777" w:rsidR="007551CD" w:rsidRPr="00BF2A28" w:rsidRDefault="007551CD" w:rsidP="009268E2">
            <w:pPr>
              <w:spacing w:line="240" w:lineRule="atLeast"/>
              <w:jc w:val="center"/>
              <w:rPr>
                <w:szCs w:val="21"/>
              </w:rPr>
            </w:pPr>
            <w:r w:rsidRPr="00BF2A28">
              <w:rPr>
                <w:rFonts w:hint="eastAsia"/>
                <w:szCs w:val="21"/>
              </w:rPr>
              <w:t>0.06***</w:t>
            </w:r>
          </w:p>
        </w:tc>
        <w:tc>
          <w:tcPr>
            <w:tcW w:w="1073" w:type="dxa"/>
            <w:tcBorders>
              <w:top w:val="nil"/>
              <w:bottom w:val="nil"/>
            </w:tcBorders>
            <w:noWrap/>
            <w:vAlign w:val="center"/>
            <w:hideMark/>
          </w:tcPr>
          <w:p w14:paraId="576F6348" w14:textId="77777777" w:rsidR="007551CD" w:rsidRPr="00BF2A28" w:rsidRDefault="007551CD" w:rsidP="009268E2">
            <w:pPr>
              <w:spacing w:line="240" w:lineRule="atLeast"/>
              <w:jc w:val="center"/>
              <w:rPr>
                <w:szCs w:val="21"/>
              </w:rPr>
            </w:pPr>
            <w:r w:rsidRPr="00BF2A28">
              <w:rPr>
                <w:rFonts w:hint="eastAsia"/>
                <w:szCs w:val="21"/>
              </w:rPr>
              <w:t>-0.01</w:t>
            </w:r>
          </w:p>
        </w:tc>
      </w:tr>
      <w:tr w:rsidR="007551CD" w:rsidRPr="00E55CEB" w14:paraId="0554B0A6" w14:textId="77777777" w:rsidTr="009268E2">
        <w:trPr>
          <w:trHeight w:val="281"/>
        </w:trPr>
        <w:tc>
          <w:tcPr>
            <w:tcW w:w="2188" w:type="dxa"/>
            <w:tcBorders>
              <w:top w:val="nil"/>
              <w:bottom w:val="nil"/>
            </w:tcBorders>
            <w:noWrap/>
            <w:vAlign w:val="center"/>
            <w:hideMark/>
          </w:tcPr>
          <w:p w14:paraId="3697E283" w14:textId="77777777" w:rsidR="007551CD" w:rsidRPr="00BF2A28" w:rsidRDefault="007551CD" w:rsidP="009268E2">
            <w:pPr>
              <w:spacing w:line="240" w:lineRule="atLeast"/>
              <w:jc w:val="center"/>
              <w:rPr>
                <w:szCs w:val="21"/>
              </w:rPr>
            </w:pPr>
          </w:p>
        </w:tc>
        <w:tc>
          <w:tcPr>
            <w:tcW w:w="1443" w:type="dxa"/>
            <w:tcBorders>
              <w:top w:val="nil"/>
              <w:bottom w:val="nil"/>
            </w:tcBorders>
            <w:noWrap/>
            <w:vAlign w:val="center"/>
            <w:hideMark/>
          </w:tcPr>
          <w:p w14:paraId="7BD99DF8" w14:textId="77777777" w:rsidR="007551CD" w:rsidRPr="00BF2A28" w:rsidRDefault="007551CD" w:rsidP="009268E2">
            <w:pPr>
              <w:spacing w:line="240" w:lineRule="atLeast"/>
              <w:jc w:val="center"/>
              <w:rPr>
                <w:szCs w:val="21"/>
              </w:rPr>
            </w:pPr>
            <w:r w:rsidRPr="00BF2A28">
              <w:rPr>
                <w:rFonts w:hint="eastAsia"/>
                <w:szCs w:val="21"/>
              </w:rPr>
              <w:t>(0.00)</w:t>
            </w:r>
          </w:p>
        </w:tc>
        <w:tc>
          <w:tcPr>
            <w:tcW w:w="1073" w:type="dxa"/>
            <w:tcBorders>
              <w:top w:val="nil"/>
              <w:bottom w:val="nil"/>
            </w:tcBorders>
            <w:noWrap/>
            <w:vAlign w:val="center"/>
            <w:hideMark/>
          </w:tcPr>
          <w:p w14:paraId="668E1FE3" w14:textId="77777777" w:rsidR="007551CD" w:rsidRPr="00BF2A28" w:rsidRDefault="007551CD" w:rsidP="009268E2">
            <w:pPr>
              <w:spacing w:line="240" w:lineRule="atLeast"/>
              <w:jc w:val="center"/>
              <w:rPr>
                <w:szCs w:val="21"/>
              </w:rPr>
            </w:pPr>
            <w:r w:rsidRPr="00BF2A28">
              <w:rPr>
                <w:rFonts w:hint="eastAsia"/>
                <w:szCs w:val="21"/>
              </w:rPr>
              <w:t>(0.01)</w:t>
            </w:r>
          </w:p>
        </w:tc>
        <w:tc>
          <w:tcPr>
            <w:tcW w:w="1072" w:type="dxa"/>
            <w:tcBorders>
              <w:top w:val="nil"/>
              <w:bottom w:val="nil"/>
            </w:tcBorders>
            <w:noWrap/>
            <w:vAlign w:val="center"/>
            <w:hideMark/>
          </w:tcPr>
          <w:p w14:paraId="756A3DC6" w14:textId="77777777" w:rsidR="007551CD" w:rsidRPr="00BF2A28" w:rsidRDefault="007551CD" w:rsidP="009268E2">
            <w:pPr>
              <w:spacing w:line="240" w:lineRule="atLeast"/>
              <w:jc w:val="center"/>
              <w:rPr>
                <w:szCs w:val="21"/>
              </w:rPr>
            </w:pPr>
            <w:r w:rsidRPr="00BF2A28">
              <w:rPr>
                <w:rFonts w:hint="eastAsia"/>
                <w:szCs w:val="21"/>
              </w:rPr>
              <w:t>(0.00)</w:t>
            </w:r>
          </w:p>
        </w:tc>
        <w:tc>
          <w:tcPr>
            <w:tcW w:w="1073" w:type="dxa"/>
            <w:tcBorders>
              <w:top w:val="nil"/>
              <w:bottom w:val="nil"/>
            </w:tcBorders>
            <w:noWrap/>
            <w:vAlign w:val="center"/>
            <w:hideMark/>
          </w:tcPr>
          <w:p w14:paraId="07D0CDDE" w14:textId="77777777" w:rsidR="007551CD" w:rsidRPr="00BF2A28" w:rsidRDefault="007551CD" w:rsidP="009268E2">
            <w:pPr>
              <w:spacing w:line="240" w:lineRule="atLeast"/>
              <w:jc w:val="center"/>
              <w:rPr>
                <w:szCs w:val="21"/>
              </w:rPr>
            </w:pPr>
            <w:r w:rsidRPr="00BF2A28">
              <w:rPr>
                <w:rFonts w:hint="eastAsia"/>
                <w:szCs w:val="21"/>
              </w:rPr>
              <w:t>(0.01)</w:t>
            </w:r>
          </w:p>
        </w:tc>
        <w:tc>
          <w:tcPr>
            <w:tcW w:w="1072" w:type="dxa"/>
            <w:tcBorders>
              <w:top w:val="nil"/>
              <w:bottom w:val="nil"/>
            </w:tcBorders>
            <w:noWrap/>
            <w:vAlign w:val="center"/>
            <w:hideMark/>
          </w:tcPr>
          <w:p w14:paraId="707677B7" w14:textId="77777777" w:rsidR="007551CD" w:rsidRPr="00BF2A28" w:rsidRDefault="007551CD" w:rsidP="009268E2">
            <w:pPr>
              <w:spacing w:line="240" w:lineRule="atLeast"/>
              <w:jc w:val="center"/>
              <w:rPr>
                <w:szCs w:val="21"/>
              </w:rPr>
            </w:pPr>
            <w:r w:rsidRPr="00BF2A28">
              <w:rPr>
                <w:rFonts w:hint="eastAsia"/>
                <w:szCs w:val="21"/>
              </w:rPr>
              <w:t>(0.01)</w:t>
            </w:r>
          </w:p>
        </w:tc>
        <w:tc>
          <w:tcPr>
            <w:tcW w:w="1073" w:type="dxa"/>
            <w:tcBorders>
              <w:top w:val="nil"/>
              <w:bottom w:val="nil"/>
            </w:tcBorders>
            <w:noWrap/>
            <w:vAlign w:val="center"/>
            <w:hideMark/>
          </w:tcPr>
          <w:p w14:paraId="0BDB9EEB" w14:textId="77777777" w:rsidR="007551CD" w:rsidRPr="00BF2A28" w:rsidRDefault="007551CD" w:rsidP="009268E2">
            <w:pPr>
              <w:spacing w:line="240" w:lineRule="atLeast"/>
              <w:jc w:val="center"/>
              <w:rPr>
                <w:szCs w:val="21"/>
              </w:rPr>
            </w:pPr>
            <w:r w:rsidRPr="00BF2A28">
              <w:rPr>
                <w:rFonts w:hint="eastAsia"/>
                <w:szCs w:val="21"/>
              </w:rPr>
              <w:t>(0.01)</w:t>
            </w:r>
          </w:p>
        </w:tc>
        <w:tc>
          <w:tcPr>
            <w:tcW w:w="1072" w:type="dxa"/>
            <w:tcBorders>
              <w:top w:val="nil"/>
              <w:bottom w:val="nil"/>
            </w:tcBorders>
            <w:noWrap/>
            <w:vAlign w:val="center"/>
            <w:hideMark/>
          </w:tcPr>
          <w:p w14:paraId="036C6588" w14:textId="77777777" w:rsidR="007551CD" w:rsidRPr="00BF2A28" w:rsidRDefault="007551CD" w:rsidP="009268E2">
            <w:pPr>
              <w:spacing w:line="240" w:lineRule="atLeast"/>
              <w:jc w:val="center"/>
              <w:rPr>
                <w:szCs w:val="21"/>
              </w:rPr>
            </w:pPr>
            <w:r w:rsidRPr="00BF2A28">
              <w:rPr>
                <w:rFonts w:hint="eastAsia"/>
                <w:szCs w:val="21"/>
              </w:rPr>
              <w:t>(0.02)</w:t>
            </w:r>
          </w:p>
        </w:tc>
        <w:tc>
          <w:tcPr>
            <w:tcW w:w="1073" w:type="dxa"/>
            <w:tcBorders>
              <w:top w:val="nil"/>
              <w:bottom w:val="nil"/>
            </w:tcBorders>
            <w:noWrap/>
            <w:vAlign w:val="center"/>
            <w:hideMark/>
          </w:tcPr>
          <w:p w14:paraId="707FC2CF" w14:textId="77777777" w:rsidR="007551CD" w:rsidRPr="00BF2A28" w:rsidRDefault="007551CD" w:rsidP="009268E2">
            <w:pPr>
              <w:spacing w:line="240" w:lineRule="atLeast"/>
              <w:jc w:val="center"/>
              <w:rPr>
                <w:szCs w:val="21"/>
              </w:rPr>
            </w:pPr>
            <w:r w:rsidRPr="00BF2A28">
              <w:rPr>
                <w:rFonts w:hint="eastAsia"/>
                <w:szCs w:val="21"/>
              </w:rPr>
              <w:t>(0.01)</w:t>
            </w:r>
          </w:p>
        </w:tc>
        <w:tc>
          <w:tcPr>
            <w:tcW w:w="1274" w:type="dxa"/>
            <w:tcBorders>
              <w:top w:val="nil"/>
              <w:bottom w:val="nil"/>
            </w:tcBorders>
            <w:noWrap/>
            <w:vAlign w:val="center"/>
            <w:hideMark/>
          </w:tcPr>
          <w:p w14:paraId="70616613" w14:textId="77777777" w:rsidR="007551CD" w:rsidRPr="00BF2A28" w:rsidRDefault="007551CD" w:rsidP="009268E2">
            <w:pPr>
              <w:spacing w:line="240" w:lineRule="atLeast"/>
              <w:jc w:val="center"/>
              <w:rPr>
                <w:szCs w:val="21"/>
              </w:rPr>
            </w:pPr>
            <w:r w:rsidRPr="00BF2A28">
              <w:rPr>
                <w:rFonts w:hint="eastAsia"/>
                <w:szCs w:val="21"/>
              </w:rPr>
              <w:t>(0.01)</w:t>
            </w:r>
          </w:p>
        </w:tc>
        <w:tc>
          <w:tcPr>
            <w:tcW w:w="1073" w:type="dxa"/>
            <w:tcBorders>
              <w:top w:val="nil"/>
              <w:bottom w:val="nil"/>
            </w:tcBorders>
            <w:noWrap/>
            <w:vAlign w:val="center"/>
            <w:hideMark/>
          </w:tcPr>
          <w:p w14:paraId="6395CFE0" w14:textId="77777777" w:rsidR="007551CD" w:rsidRPr="00BF2A28" w:rsidRDefault="007551CD" w:rsidP="009268E2">
            <w:pPr>
              <w:spacing w:line="240" w:lineRule="atLeast"/>
              <w:jc w:val="center"/>
              <w:rPr>
                <w:szCs w:val="21"/>
              </w:rPr>
            </w:pPr>
            <w:r w:rsidRPr="00BF2A28">
              <w:rPr>
                <w:rFonts w:hint="eastAsia"/>
                <w:szCs w:val="21"/>
              </w:rPr>
              <w:t>(0.01)</w:t>
            </w:r>
          </w:p>
        </w:tc>
      </w:tr>
      <w:tr w:rsidR="007551CD" w:rsidRPr="00E55CEB" w14:paraId="0F5854ED" w14:textId="77777777" w:rsidTr="009268E2">
        <w:trPr>
          <w:trHeight w:val="281"/>
        </w:trPr>
        <w:tc>
          <w:tcPr>
            <w:tcW w:w="2188" w:type="dxa"/>
            <w:tcBorders>
              <w:top w:val="nil"/>
              <w:bottom w:val="nil"/>
            </w:tcBorders>
            <w:noWrap/>
            <w:vAlign w:val="center"/>
            <w:hideMark/>
          </w:tcPr>
          <w:p w14:paraId="1D0995D7" w14:textId="77777777" w:rsidR="007551CD" w:rsidRPr="00BF2A28" w:rsidRDefault="007551CD" w:rsidP="009268E2">
            <w:pPr>
              <w:spacing w:line="240" w:lineRule="atLeast"/>
              <w:jc w:val="center"/>
              <w:rPr>
                <w:szCs w:val="21"/>
              </w:rPr>
            </w:pPr>
            <w:r w:rsidRPr="00BF2A28">
              <w:rPr>
                <w:rFonts w:hint="eastAsia"/>
                <w:szCs w:val="21"/>
              </w:rPr>
              <w:t>climate</w:t>
            </w:r>
          </w:p>
        </w:tc>
        <w:tc>
          <w:tcPr>
            <w:tcW w:w="1443" w:type="dxa"/>
            <w:tcBorders>
              <w:top w:val="nil"/>
              <w:bottom w:val="nil"/>
            </w:tcBorders>
            <w:noWrap/>
            <w:vAlign w:val="center"/>
            <w:hideMark/>
          </w:tcPr>
          <w:p w14:paraId="13C6222A" w14:textId="77777777" w:rsidR="007551CD" w:rsidRPr="00BF2A28" w:rsidRDefault="007551CD" w:rsidP="009268E2">
            <w:pPr>
              <w:spacing w:line="240" w:lineRule="atLeast"/>
              <w:jc w:val="center"/>
              <w:rPr>
                <w:szCs w:val="21"/>
              </w:rPr>
            </w:pPr>
            <w:r w:rsidRPr="00BF2A28">
              <w:rPr>
                <w:rFonts w:hint="eastAsia"/>
                <w:szCs w:val="21"/>
              </w:rPr>
              <w:t>-0.01**</w:t>
            </w:r>
          </w:p>
        </w:tc>
        <w:tc>
          <w:tcPr>
            <w:tcW w:w="1073" w:type="dxa"/>
            <w:tcBorders>
              <w:top w:val="nil"/>
              <w:bottom w:val="nil"/>
            </w:tcBorders>
            <w:noWrap/>
            <w:vAlign w:val="center"/>
            <w:hideMark/>
          </w:tcPr>
          <w:p w14:paraId="33195C8E" w14:textId="77777777" w:rsidR="007551CD" w:rsidRPr="00BF2A28" w:rsidRDefault="007551CD" w:rsidP="009268E2">
            <w:pPr>
              <w:spacing w:line="240" w:lineRule="atLeast"/>
              <w:jc w:val="center"/>
              <w:rPr>
                <w:szCs w:val="21"/>
              </w:rPr>
            </w:pPr>
            <w:r w:rsidRPr="00BF2A28">
              <w:rPr>
                <w:rFonts w:hint="eastAsia"/>
                <w:szCs w:val="21"/>
              </w:rPr>
              <w:t>0.01</w:t>
            </w:r>
          </w:p>
        </w:tc>
        <w:tc>
          <w:tcPr>
            <w:tcW w:w="1072" w:type="dxa"/>
            <w:tcBorders>
              <w:top w:val="nil"/>
              <w:bottom w:val="nil"/>
            </w:tcBorders>
            <w:noWrap/>
            <w:vAlign w:val="center"/>
            <w:hideMark/>
          </w:tcPr>
          <w:p w14:paraId="6F008F5F" w14:textId="77777777" w:rsidR="007551CD" w:rsidRPr="00BF2A28" w:rsidRDefault="007551CD" w:rsidP="009268E2">
            <w:pPr>
              <w:spacing w:line="240" w:lineRule="atLeast"/>
              <w:jc w:val="center"/>
              <w:rPr>
                <w:szCs w:val="21"/>
              </w:rPr>
            </w:pPr>
            <w:r w:rsidRPr="00BF2A28">
              <w:rPr>
                <w:rFonts w:hint="eastAsia"/>
                <w:szCs w:val="21"/>
              </w:rPr>
              <w:t>-0.01</w:t>
            </w:r>
          </w:p>
        </w:tc>
        <w:tc>
          <w:tcPr>
            <w:tcW w:w="1073" w:type="dxa"/>
            <w:tcBorders>
              <w:top w:val="nil"/>
              <w:bottom w:val="nil"/>
            </w:tcBorders>
            <w:noWrap/>
            <w:vAlign w:val="center"/>
            <w:hideMark/>
          </w:tcPr>
          <w:p w14:paraId="03891CE9" w14:textId="77777777" w:rsidR="007551CD" w:rsidRPr="00BF2A28" w:rsidRDefault="007551CD" w:rsidP="009268E2">
            <w:pPr>
              <w:spacing w:line="240" w:lineRule="atLeast"/>
              <w:jc w:val="center"/>
              <w:rPr>
                <w:szCs w:val="21"/>
              </w:rPr>
            </w:pPr>
            <w:r w:rsidRPr="00BF2A28">
              <w:rPr>
                <w:rFonts w:hint="eastAsia"/>
                <w:szCs w:val="21"/>
              </w:rPr>
              <w:t>-0.01</w:t>
            </w:r>
          </w:p>
        </w:tc>
        <w:tc>
          <w:tcPr>
            <w:tcW w:w="1072" w:type="dxa"/>
            <w:tcBorders>
              <w:top w:val="nil"/>
              <w:bottom w:val="nil"/>
            </w:tcBorders>
            <w:noWrap/>
            <w:vAlign w:val="center"/>
            <w:hideMark/>
          </w:tcPr>
          <w:p w14:paraId="3E26D19D" w14:textId="77777777" w:rsidR="007551CD" w:rsidRPr="00BF2A28" w:rsidRDefault="007551CD" w:rsidP="009268E2">
            <w:pPr>
              <w:spacing w:line="240" w:lineRule="atLeast"/>
              <w:jc w:val="center"/>
              <w:rPr>
                <w:szCs w:val="21"/>
              </w:rPr>
            </w:pPr>
            <w:r w:rsidRPr="00BF2A28">
              <w:rPr>
                <w:rFonts w:hint="eastAsia"/>
                <w:szCs w:val="21"/>
              </w:rPr>
              <w:t>0.01</w:t>
            </w:r>
          </w:p>
        </w:tc>
        <w:tc>
          <w:tcPr>
            <w:tcW w:w="1073" w:type="dxa"/>
            <w:tcBorders>
              <w:top w:val="nil"/>
              <w:bottom w:val="nil"/>
            </w:tcBorders>
            <w:noWrap/>
            <w:vAlign w:val="center"/>
            <w:hideMark/>
          </w:tcPr>
          <w:p w14:paraId="72444C00" w14:textId="77777777" w:rsidR="007551CD" w:rsidRPr="00BF2A28" w:rsidRDefault="007551CD" w:rsidP="009268E2">
            <w:pPr>
              <w:spacing w:line="240" w:lineRule="atLeast"/>
              <w:jc w:val="center"/>
              <w:rPr>
                <w:szCs w:val="21"/>
              </w:rPr>
            </w:pPr>
            <w:r w:rsidRPr="00BF2A28">
              <w:rPr>
                <w:rFonts w:hint="eastAsia"/>
                <w:szCs w:val="21"/>
              </w:rPr>
              <w:t>-0.01</w:t>
            </w:r>
          </w:p>
        </w:tc>
        <w:tc>
          <w:tcPr>
            <w:tcW w:w="1072" w:type="dxa"/>
            <w:tcBorders>
              <w:top w:val="nil"/>
              <w:bottom w:val="nil"/>
            </w:tcBorders>
            <w:noWrap/>
            <w:vAlign w:val="center"/>
            <w:hideMark/>
          </w:tcPr>
          <w:p w14:paraId="41247F48" w14:textId="77777777" w:rsidR="007551CD" w:rsidRPr="00BF2A28" w:rsidRDefault="007551CD" w:rsidP="009268E2">
            <w:pPr>
              <w:spacing w:line="240" w:lineRule="atLeast"/>
              <w:jc w:val="center"/>
              <w:rPr>
                <w:szCs w:val="21"/>
              </w:rPr>
            </w:pPr>
            <w:r w:rsidRPr="00BF2A28">
              <w:rPr>
                <w:rFonts w:hint="eastAsia"/>
                <w:szCs w:val="21"/>
              </w:rPr>
              <w:t>-0.02</w:t>
            </w:r>
          </w:p>
        </w:tc>
        <w:tc>
          <w:tcPr>
            <w:tcW w:w="1073" w:type="dxa"/>
            <w:tcBorders>
              <w:top w:val="nil"/>
              <w:bottom w:val="nil"/>
            </w:tcBorders>
            <w:noWrap/>
            <w:vAlign w:val="center"/>
            <w:hideMark/>
          </w:tcPr>
          <w:p w14:paraId="3033BA8F" w14:textId="77777777" w:rsidR="007551CD" w:rsidRPr="00BF2A28" w:rsidRDefault="007551CD" w:rsidP="009268E2">
            <w:pPr>
              <w:spacing w:line="240" w:lineRule="atLeast"/>
              <w:jc w:val="center"/>
              <w:rPr>
                <w:szCs w:val="21"/>
              </w:rPr>
            </w:pPr>
            <w:r w:rsidRPr="00BF2A28">
              <w:rPr>
                <w:rFonts w:hint="eastAsia"/>
                <w:szCs w:val="21"/>
              </w:rPr>
              <w:t>-0.01</w:t>
            </w:r>
          </w:p>
        </w:tc>
        <w:tc>
          <w:tcPr>
            <w:tcW w:w="1274" w:type="dxa"/>
            <w:tcBorders>
              <w:top w:val="nil"/>
              <w:bottom w:val="nil"/>
            </w:tcBorders>
            <w:noWrap/>
            <w:vAlign w:val="center"/>
            <w:hideMark/>
          </w:tcPr>
          <w:p w14:paraId="4B88CBC7" w14:textId="77777777" w:rsidR="007551CD" w:rsidRPr="00BF2A28" w:rsidRDefault="007551CD" w:rsidP="009268E2">
            <w:pPr>
              <w:spacing w:line="240" w:lineRule="atLeast"/>
              <w:jc w:val="center"/>
              <w:rPr>
                <w:szCs w:val="21"/>
              </w:rPr>
            </w:pPr>
            <w:r w:rsidRPr="00BF2A28">
              <w:rPr>
                <w:rFonts w:hint="eastAsia"/>
                <w:szCs w:val="21"/>
              </w:rPr>
              <w:t>-0.04***</w:t>
            </w:r>
          </w:p>
        </w:tc>
        <w:tc>
          <w:tcPr>
            <w:tcW w:w="1073" w:type="dxa"/>
            <w:tcBorders>
              <w:top w:val="nil"/>
              <w:bottom w:val="nil"/>
            </w:tcBorders>
            <w:noWrap/>
            <w:vAlign w:val="center"/>
            <w:hideMark/>
          </w:tcPr>
          <w:p w14:paraId="59FE643D" w14:textId="77777777" w:rsidR="007551CD" w:rsidRPr="00BF2A28" w:rsidRDefault="007551CD" w:rsidP="009268E2">
            <w:pPr>
              <w:spacing w:line="240" w:lineRule="atLeast"/>
              <w:jc w:val="center"/>
              <w:rPr>
                <w:szCs w:val="21"/>
              </w:rPr>
            </w:pPr>
            <w:r w:rsidRPr="00BF2A28">
              <w:rPr>
                <w:rFonts w:hint="eastAsia"/>
                <w:szCs w:val="21"/>
              </w:rPr>
              <w:t>-0.03*</w:t>
            </w:r>
          </w:p>
        </w:tc>
      </w:tr>
      <w:tr w:rsidR="007551CD" w:rsidRPr="00E55CEB" w14:paraId="1169F1D1" w14:textId="77777777" w:rsidTr="009268E2">
        <w:trPr>
          <w:trHeight w:val="281"/>
        </w:trPr>
        <w:tc>
          <w:tcPr>
            <w:tcW w:w="2188" w:type="dxa"/>
            <w:tcBorders>
              <w:top w:val="nil"/>
              <w:bottom w:val="nil"/>
            </w:tcBorders>
            <w:noWrap/>
            <w:vAlign w:val="center"/>
            <w:hideMark/>
          </w:tcPr>
          <w:p w14:paraId="4ABEB6A1" w14:textId="77777777" w:rsidR="007551CD" w:rsidRPr="00BF2A28" w:rsidRDefault="007551CD" w:rsidP="009268E2">
            <w:pPr>
              <w:spacing w:line="240" w:lineRule="atLeast"/>
              <w:jc w:val="center"/>
              <w:rPr>
                <w:szCs w:val="21"/>
              </w:rPr>
            </w:pPr>
          </w:p>
        </w:tc>
        <w:tc>
          <w:tcPr>
            <w:tcW w:w="1443" w:type="dxa"/>
            <w:tcBorders>
              <w:top w:val="nil"/>
              <w:bottom w:val="nil"/>
            </w:tcBorders>
            <w:noWrap/>
            <w:vAlign w:val="center"/>
            <w:hideMark/>
          </w:tcPr>
          <w:p w14:paraId="1171109D" w14:textId="77777777" w:rsidR="007551CD" w:rsidRPr="00BF2A28" w:rsidRDefault="007551CD" w:rsidP="009268E2">
            <w:pPr>
              <w:spacing w:line="240" w:lineRule="atLeast"/>
              <w:jc w:val="center"/>
              <w:rPr>
                <w:szCs w:val="21"/>
              </w:rPr>
            </w:pPr>
            <w:r w:rsidRPr="00BF2A28">
              <w:rPr>
                <w:rFonts w:hint="eastAsia"/>
                <w:szCs w:val="21"/>
              </w:rPr>
              <w:t>(0.00)</w:t>
            </w:r>
          </w:p>
        </w:tc>
        <w:tc>
          <w:tcPr>
            <w:tcW w:w="1073" w:type="dxa"/>
            <w:tcBorders>
              <w:top w:val="nil"/>
              <w:bottom w:val="nil"/>
            </w:tcBorders>
            <w:noWrap/>
            <w:vAlign w:val="center"/>
            <w:hideMark/>
          </w:tcPr>
          <w:p w14:paraId="39970D82" w14:textId="77777777" w:rsidR="007551CD" w:rsidRPr="00BF2A28" w:rsidRDefault="007551CD" w:rsidP="009268E2">
            <w:pPr>
              <w:spacing w:line="240" w:lineRule="atLeast"/>
              <w:jc w:val="center"/>
              <w:rPr>
                <w:szCs w:val="21"/>
              </w:rPr>
            </w:pPr>
            <w:r w:rsidRPr="00BF2A28">
              <w:rPr>
                <w:rFonts w:hint="eastAsia"/>
                <w:szCs w:val="21"/>
              </w:rPr>
              <w:t>(0.01)</w:t>
            </w:r>
          </w:p>
        </w:tc>
        <w:tc>
          <w:tcPr>
            <w:tcW w:w="1072" w:type="dxa"/>
            <w:tcBorders>
              <w:top w:val="nil"/>
              <w:bottom w:val="nil"/>
            </w:tcBorders>
            <w:noWrap/>
            <w:vAlign w:val="center"/>
            <w:hideMark/>
          </w:tcPr>
          <w:p w14:paraId="72EE1016" w14:textId="77777777" w:rsidR="007551CD" w:rsidRPr="00BF2A28" w:rsidRDefault="007551CD" w:rsidP="009268E2">
            <w:pPr>
              <w:spacing w:line="240" w:lineRule="atLeast"/>
              <w:jc w:val="center"/>
              <w:rPr>
                <w:szCs w:val="21"/>
              </w:rPr>
            </w:pPr>
            <w:r w:rsidRPr="00BF2A28">
              <w:rPr>
                <w:rFonts w:hint="eastAsia"/>
                <w:szCs w:val="21"/>
              </w:rPr>
              <w:t>(0.01)</w:t>
            </w:r>
          </w:p>
        </w:tc>
        <w:tc>
          <w:tcPr>
            <w:tcW w:w="1073" w:type="dxa"/>
            <w:tcBorders>
              <w:top w:val="nil"/>
              <w:bottom w:val="nil"/>
            </w:tcBorders>
            <w:noWrap/>
            <w:vAlign w:val="center"/>
            <w:hideMark/>
          </w:tcPr>
          <w:p w14:paraId="31EC105B" w14:textId="77777777" w:rsidR="007551CD" w:rsidRPr="00BF2A28" w:rsidRDefault="007551CD" w:rsidP="009268E2">
            <w:pPr>
              <w:spacing w:line="240" w:lineRule="atLeast"/>
              <w:jc w:val="center"/>
              <w:rPr>
                <w:szCs w:val="21"/>
              </w:rPr>
            </w:pPr>
            <w:r w:rsidRPr="00BF2A28">
              <w:rPr>
                <w:rFonts w:hint="eastAsia"/>
                <w:szCs w:val="21"/>
              </w:rPr>
              <w:t>(0.01)</w:t>
            </w:r>
          </w:p>
        </w:tc>
        <w:tc>
          <w:tcPr>
            <w:tcW w:w="1072" w:type="dxa"/>
            <w:tcBorders>
              <w:top w:val="nil"/>
              <w:bottom w:val="nil"/>
            </w:tcBorders>
            <w:noWrap/>
            <w:vAlign w:val="center"/>
            <w:hideMark/>
          </w:tcPr>
          <w:p w14:paraId="483C5058" w14:textId="77777777" w:rsidR="007551CD" w:rsidRPr="00BF2A28" w:rsidRDefault="007551CD" w:rsidP="009268E2">
            <w:pPr>
              <w:spacing w:line="240" w:lineRule="atLeast"/>
              <w:jc w:val="center"/>
              <w:rPr>
                <w:szCs w:val="21"/>
              </w:rPr>
            </w:pPr>
            <w:r w:rsidRPr="00BF2A28">
              <w:rPr>
                <w:rFonts w:hint="eastAsia"/>
                <w:szCs w:val="21"/>
              </w:rPr>
              <w:t>(0.01)</w:t>
            </w:r>
          </w:p>
        </w:tc>
        <w:tc>
          <w:tcPr>
            <w:tcW w:w="1073" w:type="dxa"/>
            <w:tcBorders>
              <w:top w:val="nil"/>
              <w:bottom w:val="nil"/>
            </w:tcBorders>
            <w:noWrap/>
            <w:vAlign w:val="center"/>
            <w:hideMark/>
          </w:tcPr>
          <w:p w14:paraId="4CE31F47" w14:textId="77777777" w:rsidR="007551CD" w:rsidRPr="00BF2A28" w:rsidRDefault="007551CD" w:rsidP="009268E2">
            <w:pPr>
              <w:spacing w:line="240" w:lineRule="atLeast"/>
              <w:jc w:val="center"/>
              <w:rPr>
                <w:szCs w:val="21"/>
              </w:rPr>
            </w:pPr>
            <w:r w:rsidRPr="00BF2A28">
              <w:rPr>
                <w:rFonts w:hint="eastAsia"/>
                <w:szCs w:val="21"/>
              </w:rPr>
              <w:t>(0.01)</w:t>
            </w:r>
          </w:p>
        </w:tc>
        <w:tc>
          <w:tcPr>
            <w:tcW w:w="1072" w:type="dxa"/>
            <w:tcBorders>
              <w:top w:val="nil"/>
              <w:bottom w:val="nil"/>
            </w:tcBorders>
            <w:noWrap/>
            <w:vAlign w:val="center"/>
            <w:hideMark/>
          </w:tcPr>
          <w:p w14:paraId="4033C26E" w14:textId="77777777" w:rsidR="007551CD" w:rsidRPr="00BF2A28" w:rsidRDefault="007551CD" w:rsidP="009268E2">
            <w:pPr>
              <w:spacing w:line="240" w:lineRule="atLeast"/>
              <w:jc w:val="center"/>
              <w:rPr>
                <w:szCs w:val="21"/>
              </w:rPr>
            </w:pPr>
            <w:r w:rsidRPr="00BF2A28">
              <w:rPr>
                <w:rFonts w:hint="eastAsia"/>
                <w:szCs w:val="21"/>
              </w:rPr>
              <w:t>(0.02)</w:t>
            </w:r>
          </w:p>
        </w:tc>
        <w:tc>
          <w:tcPr>
            <w:tcW w:w="1073" w:type="dxa"/>
            <w:tcBorders>
              <w:top w:val="nil"/>
              <w:bottom w:val="nil"/>
            </w:tcBorders>
            <w:noWrap/>
            <w:vAlign w:val="center"/>
            <w:hideMark/>
          </w:tcPr>
          <w:p w14:paraId="1CB6D56C" w14:textId="77777777" w:rsidR="007551CD" w:rsidRPr="00BF2A28" w:rsidRDefault="007551CD" w:rsidP="009268E2">
            <w:pPr>
              <w:spacing w:line="240" w:lineRule="atLeast"/>
              <w:jc w:val="center"/>
              <w:rPr>
                <w:szCs w:val="21"/>
              </w:rPr>
            </w:pPr>
            <w:r w:rsidRPr="00BF2A28">
              <w:rPr>
                <w:rFonts w:hint="eastAsia"/>
                <w:szCs w:val="21"/>
              </w:rPr>
              <w:t>(0.01)</w:t>
            </w:r>
          </w:p>
        </w:tc>
        <w:tc>
          <w:tcPr>
            <w:tcW w:w="1274" w:type="dxa"/>
            <w:tcBorders>
              <w:top w:val="nil"/>
              <w:bottom w:val="nil"/>
            </w:tcBorders>
            <w:noWrap/>
            <w:vAlign w:val="center"/>
            <w:hideMark/>
          </w:tcPr>
          <w:p w14:paraId="2D265372" w14:textId="77777777" w:rsidR="007551CD" w:rsidRPr="00BF2A28" w:rsidRDefault="007551CD" w:rsidP="009268E2">
            <w:pPr>
              <w:spacing w:line="240" w:lineRule="atLeast"/>
              <w:jc w:val="center"/>
              <w:rPr>
                <w:szCs w:val="21"/>
              </w:rPr>
            </w:pPr>
            <w:r w:rsidRPr="00BF2A28">
              <w:rPr>
                <w:rFonts w:hint="eastAsia"/>
                <w:szCs w:val="21"/>
              </w:rPr>
              <w:t>(0.01)</w:t>
            </w:r>
          </w:p>
        </w:tc>
        <w:tc>
          <w:tcPr>
            <w:tcW w:w="1073" w:type="dxa"/>
            <w:tcBorders>
              <w:top w:val="nil"/>
              <w:bottom w:val="nil"/>
            </w:tcBorders>
            <w:noWrap/>
            <w:vAlign w:val="center"/>
            <w:hideMark/>
          </w:tcPr>
          <w:p w14:paraId="325C13A2" w14:textId="77777777" w:rsidR="007551CD" w:rsidRPr="00BF2A28" w:rsidRDefault="007551CD" w:rsidP="009268E2">
            <w:pPr>
              <w:spacing w:line="240" w:lineRule="atLeast"/>
              <w:jc w:val="center"/>
              <w:rPr>
                <w:szCs w:val="21"/>
              </w:rPr>
            </w:pPr>
            <w:r w:rsidRPr="00BF2A28">
              <w:rPr>
                <w:rFonts w:hint="eastAsia"/>
                <w:szCs w:val="21"/>
              </w:rPr>
              <w:t>(0.01)</w:t>
            </w:r>
          </w:p>
        </w:tc>
      </w:tr>
      <w:tr w:rsidR="007551CD" w:rsidRPr="00E55CEB" w14:paraId="758B3A37" w14:textId="77777777" w:rsidTr="009268E2">
        <w:trPr>
          <w:trHeight w:val="281"/>
        </w:trPr>
        <w:tc>
          <w:tcPr>
            <w:tcW w:w="2188" w:type="dxa"/>
            <w:tcBorders>
              <w:top w:val="nil"/>
              <w:bottom w:val="nil"/>
            </w:tcBorders>
            <w:noWrap/>
            <w:vAlign w:val="center"/>
            <w:hideMark/>
          </w:tcPr>
          <w:p w14:paraId="286E88BD" w14:textId="77777777" w:rsidR="007551CD" w:rsidRPr="00BF2A28" w:rsidRDefault="007551CD" w:rsidP="009268E2">
            <w:pPr>
              <w:spacing w:line="240" w:lineRule="atLeast"/>
              <w:jc w:val="center"/>
              <w:rPr>
                <w:szCs w:val="21"/>
              </w:rPr>
            </w:pPr>
            <w:r w:rsidRPr="00BF2A28">
              <w:rPr>
                <w:rFonts w:hint="eastAsia"/>
                <w:szCs w:val="21"/>
              </w:rPr>
              <w:t>Constant</w:t>
            </w:r>
          </w:p>
        </w:tc>
        <w:tc>
          <w:tcPr>
            <w:tcW w:w="1443" w:type="dxa"/>
            <w:tcBorders>
              <w:top w:val="nil"/>
              <w:bottom w:val="nil"/>
            </w:tcBorders>
            <w:noWrap/>
            <w:vAlign w:val="center"/>
            <w:hideMark/>
          </w:tcPr>
          <w:p w14:paraId="33807BC6" w14:textId="77777777" w:rsidR="007551CD" w:rsidRPr="00BF2A28" w:rsidRDefault="007551CD" w:rsidP="009268E2">
            <w:pPr>
              <w:spacing w:line="240" w:lineRule="atLeast"/>
              <w:jc w:val="center"/>
              <w:rPr>
                <w:szCs w:val="21"/>
              </w:rPr>
            </w:pPr>
            <w:r w:rsidRPr="00BF2A28">
              <w:rPr>
                <w:rFonts w:hint="eastAsia"/>
                <w:szCs w:val="21"/>
              </w:rPr>
              <w:t>0.06***</w:t>
            </w:r>
          </w:p>
        </w:tc>
        <w:tc>
          <w:tcPr>
            <w:tcW w:w="1073" w:type="dxa"/>
            <w:tcBorders>
              <w:top w:val="nil"/>
              <w:bottom w:val="nil"/>
            </w:tcBorders>
            <w:noWrap/>
            <w:vAlign w:val="center"/>
            <w:hideMark/>
          </w:tcPr>
          <w:p w14:paraId="63192ED9" w14:textId="77777777" w:rsidR="007551CD" w:rsidRPr="00BF2A28" w:rsidRDefault="007551CD" w:rsidP="009268E2">
            <w:pPr>
              <w:spacing w:line="240" w:lineRule="atLeast"/>
              <w:jc w:val="center"/>
              <w:rPr>
                <w:szCs w:val="21"/>
              </w:rPr>
            </w:pPr>
            <w:r w:rsidRPr="00BF2A28">
              <w:rPr>
                <w:rFonts w:hint="eastAsia"/>
                <w:szCs w:val="21"/>
              </w:rPr>
              <w:t>0.11***</w:t>
            </w:r>
          </w:p>
        </w:tc>
        <w:tc>
          <w:tcPr>
            <w:tcW w:w="1072" w:type="dxa"/>
            <w:tcBorders>
              <w:top w:val="nil"/>
              <w:bottom w:val="nil"/>
            </w:tcBorders>
            <w:noWrap/>
            <w:vAlign w:val="center"/>
            <w:hideMark/>
          </w:tcPr>
          <w:p w14:paraId="58272574" w14:textId="77777777" w:rsidR="007551CD" w:rsidRPr="00BF2A28" w:rsidRDefault="007551CD" w:rsidP="009268E2">
            <w:pPr>
              <w:spacing w:line="240" w:lineRule="atLeast"/>
              <w:jc w:val="center"/>
              <w:rPr>
                <w:szCs w:val="21"/>
              </w:rPr>
            </w:pPr>
            <w:r w:rsidRPr="00BF2A28">
              <w:rPr>
                <w:rFonts w:hint="eastAsia"/>
                <w:szCs w:val="21"/>
              </w:rPr>
              <w:t>0.05***</w:t>
            </w:r>
          </w:p>
        </w:tc>
        <w:tc>
          <w:tcPr>
            <w:tcW w:w="1073" w:type="dxa"/>
            <w:tcBorders>
              <w:top w:val="nil"/>
              <w:bottom w:val="nil"/>
            </w:tcBorders>
            <w:noWrap/>
            <w:vAlign w:val="center"/>
            <w:hideMark/>
          </w:tcPr>
          <w:p w14:paraId="70D4BF2F" w14:textId="77777777" w:rsidR="007551CD" w:rsidRPr="00BF2A28" w:rsidRDefault="007551CD" w:rsidP="009268E2">
            <w:pPr>
              <w:spacing w:line="240" w:lineRule="atLeast"/>
              <w:jc w:val="center"/>
              <w:rPr>
                <w:szCs w:val="21"/>
              </w:rPr>
            </w:pPr>
            <w:r w:rsidRPr="00BF2A28">
              <w:rPr>
                <w:rFonts w:hint="eastAsia"/>
                <w:szCs w:val="21"/>
              </w:rPr>
              <w:t>0.06***</w:t>
            </w:r>
          </w:p>
        </w:tc>
        <w:tc>
          <w:tcPr>
            <w:tcW w:w="1072" w:type="dxa"/>
            <w:tcBorders>
              <w:top w:val="nil"/>
              <w:bottom w:val="nil"/>
            </w:tcBorders>
            <w:noWrap/>
            <w:vAlign w:val="center"/>
            <w:hideMark/>
          </w:tcPr>
          <w:p w14:paraId="2CB76B6E" w14:textId="77777777" w:rsidR="007551CD" w:rsidRPr="00BF2A28" w:rsidRDefault="007551CD" w:rsidP="009268E2">
            <w:pPr>
              <w:spacing w:line="240" w:lineRule="atLeast"/>
              <w:jc w:val="center"/>
              <w:rPr>
                <w:szCs w:val="21"/>
              </w:rPr>
            </w:pPr>
            <w:r w:rsidRPr="00BF2A28">
              <w:rPr>
                <w:rFonts w:hint="eastAsia"/>
                <w:szCs w:val="21"/>
              </w:rPr>
              <w:t>0.14***</w:t>
            </w:r>
          </w:p>
        </w:tc>
        <w:tc>
          <w:tcPr>
            <w:tcW w:w="1073" w:type="dxa"/>
            <w:tcBorders>
              <w:top w:val="nil"/>
              <w:bottom w:val="nil"/>
            </w:tcBorders>
            <w:noWrap/>
            <w:vAlign w:val="center"/>
            <w:hideMark/>
          </w:tcPr>
          <w:p w14:paraId="13A13075" w14:textId="77777777" w:rsidR="007551CD" w:rsidRPr="00BF2A28" w:rsidRDefault="007551CD" w:rsidP="009268E2">
            <w:pPr>
              <w:spacing w:line="240" w:lineRule="atLeast"/>
              <w:jc w:val="center"/>
              <w:rPr>
                <w:szCs w:val="21"/>
              </w:rPr>
            </w:pPr>
            <w:r w:rsidRPr="00BF2A28">
              <w:rPr>
                <w:rFonts w:hint="eastAsia"/>
                <w:szCs w:val="21"/>
              </w:rPr>
              <w:t>0.06***</w:t>
            </w:r>
          </w:p>
        </w:tc>
        <w:tc>
          <w:tcPr>
            <w:tcW w:w="1072" w:type="dxa"/>
            <w:tcBorders>
              <w:top w:val="nil"/>
              <w:bottom w:val="nil"/>
            </w:tcBorders>
            <w:noWrap/>
            <w:vAlign w:val="center"/>
            <w:hideMark/>
          </w:tcPr>
          <w:p w14:paraId="29CCB5A6" w14:textId="77777777" w:rsidR="007551CD" w:rsidRPr="00BF2A28" w:rsidRDefault="007551CD" w:rsidP="009268E2">
            <w:pPr>
              <w:spacing w:line="240" w:lineRule="atLeast"/>
              <w:jc w:val="center"/>
              <w:rPr>
                <w:szCs w:val="21"/>
              </w:rPr>
            </w:pPr>
            <w:r w:rsidRPr="00BF2A28">
              <w:rPr>
                <w:rFonts w:hint="eastAsia"/>
                <w:szCs w:val="21"/>
              </w:rPr>
              <w:t>0.21***</w:t>
            </w:r>
          </w:p>
        </w:tc>
        <w:tc>
          <w:tcPr>
            <w:tcW w:w="1073" w:type="dxa"/>
            <w:tcBorders>
              <w:top w:val="nil"/>
              <w:bottom w:val="nil"/>
            </w:tcBorders>
            <w:noWrap/>
            <w:vAlign w:val="center"/>
            <w:hideMark/>
          </w:tcPr>
          <w:p w14:paraId="2D615D2D" w14:textId="77777777" w:rsidR="007551CD" w:rsidRPr="00BF2A28" w:rsidRDefault="007551CD" w:rsidP="009268E2">
            <w:pPr>
              <w:spacing w:line="240" w:lineRule="atLeast"/>
              <w:jc w:val="center"/>
              <w:rPr>
                <w:szCs w:val="21"/>
              </w:rPr>
            </w:pPr>
            <w:r w:rsidRPr="00BF2A28">
              <w:rPr>
                <w:rFonts w:hint="eastAsia"/>
                <w:szCs w:val="21"/>
              </w:rPr>
              <w:t>0.20***</w:t>
            </w:r>
          </w:p>
        </w:tc>
        <w:tc>
          <w:tcPr>
            <w:tcW w:w="1274" w:type="dxa"/>
            <w:tcBorders>
              <w:top w:val="nil"/>
              <w:bottom w:val="nil"/>
            </w:tcBorders>
            <w:noWrap/>
            <w:vAlign w:val="center"/>
            <w:hideMark/>
          </w:tcPr>
          <w:p w14:paraId="0B403FD9" w14:textId="77777777" w:rsidR="007551CD" w:rsidRPr="00BF2A28" w:rsidRDefault="007551CD" w:rsidP="009268E2">
            <w:pPr>
              <w:spacing w:line="240" w:lineRule="atLeast"/>
              <w:jc w:val="center"/>
              <w:rPr>
                <w:szCs w:val="21"/>
              </w:rPr>
            </w:pPr>
            <w:r w:rsidRPr="00BF2A28">
              <w:rPr>
                <w:rFonts w:hint="eastAsia"/>
                <w:szCs w:val="21"/>
              </w:rPr>
              <w:t>0.14***</w:t>
            </w:r>
          </w:p>
        </w:tc>
        <w:tc>
          <w:tcPr>
            <w:tcW w:w="1073" w:type="dxa"/>
            <w:tcBorders>
              <w:top w:val="nil"/>
              <w:bottom w:val="nil"/>
            </w:tcBorders>
            <w:noWrap/>
            <w:vAlign w:val="center"/>
            <w:hideMark/>
          </w:tcPr>
          <w:p w14:paraId="3ADE19A9" w14:textId="77777777" w:rsidR="007551CD" w:rsidRPr="00BF2A28" w:rsidRDefault="007551CD" w:rsidP="009268E2">
            <w:pPr>
              <w:spacing w:line="240" w:lineRule="atLeast"/>
              <w:jc w:val="center"/>
              <w:rPr>
                <w:szCs w:val="21"/>
              </w:rPr>
            </w:pPr>
            <w:r w:rsidRPr="00BF2A28">
              <w:rPr>
                <w:rFonts w:hint="eastAsia"/>
                <w:szCs w:val="21"/>
              </w:rPr>
              <w:t>0.20***</w:t>
            </w:r>
          </w:p>
        </w:tc>
      </w:tr>
      <w:tr w:rsidR="007551CD" w:rsidRPr="00E55CEB" w14:paraId="10413A04" w14:textId="77777777" w:rsidTr="009268E2">
        <w:trPr>
          <w:trHeight w:val="281"/>
        </w:trPr>
        <w:tc>
          <w:tcPr>
            <w:tcW w:w="2188" w:type="dxa"/>
            <w:tcBorders>
              <w:top w:val="nil"/>
              <w:bottom w:val="nil"/>
            </w:tcBorders>
            <w:noWrap/>
            <w:vAlign w:val="center"/>
            <w:hideMark/>
          </w:tcPr>
          <w:p w14:paraId="7945374E" w14:textId="77777777" w:rsidR="007551CD" w:rsidRPr="00BF2A28" w:rsidRDefault="007551CD" w:rsidP="009268E2">
            <w:pPr>
              <w:spacing w:line="240" w:lineRule="atLeast"/>
              <w:jc w:val="center"/>
              <w:rPr>
                <w:szCs w:val="21"/>
              </w:rPr>
            </w:pPr>
          </w:p>
        </w:tc>
        <w:tc>
          <w:tcPr>
            <w:tcW w:w="1443" w:type="dxa"/>
            <w:tcBorders>
              <w:top w:val="nil"/>
              <w:bottom w:val="nil"/>
            </w:tcBorders>
            <w:noWrap/>
            <w:vAlign w:val="center"/>
            <w:hideMark/>
          </w:tcPr>
          <w:p w14:paraId="6F6797C1" w14:textId="77777777" w:rsidR="007551CD" w:rsidRPr="00BF2A28" w:rsidRDefault="007551CD" w:rsidP="009268E2">
            <w:pPr>
              <w:spacing w:line="240" w:lineRule="atLeast"/>
              <w:jc w:val="center"/>
              <w:rPr>
                <w:szCs w:val="21"/>
              </w:rPr>
            </w:pPr>
            <w:r w:rsidRPr="00BF2A28">
              <w:rPr>
                <w:rFonts w:hint="eastAsia"/>
                <w:szCs w:val="21"/>
              </w:rPr>
              <w:t>(0.00)</w:t>
            </w:r>
          </w:p>
        </w:tc>
        <w:tc>
          <w:tcPr>
            <w:tcW w:w="1073" w:type="dxa"/>
            <w:tcBorders>
              <w:top w:val="nil"/>
              <w:bottom w:val="nil"/>
            </w:tcBorders>
            <w:noWrap/>
            <w:vAlign w:val="center"/>
            <w:hideMark/>
          </w:tcPr>
          <w:p w14:paraId="7435C105" w14:textId="77777777" w:rsidR="007551CD" w:rsidRPr="00BF2A28" w:rsidRDefault="007551CD" w:rsidP="009268E2">
            <w:pPr>
              <w:spacing w:line="240" w:lineRule="atLeast"/>
              <w:jc w:val="center"/>
              <w:rPr>
                <w:szCs w:val="21"/>
              </w:rPr>
            </w:pPr>
            <w:r w:rsidRPr="00BF2A28">
              <w:rPr>
                <w:rFonts w:hint="eastAsia"/>
                <w:szCs w:val="21"/>
              </w:rPr>
              <w:t>(0.02)</w:t>
            </w:r>
          </w:p>
        </w:tc>
        <w:tc>
          <w:tcPr>
            <w:tcW w:w="1072" w:type="dxa"/>
            <w:tcBorders>
              <w:top w:val="nil"/>
              <w:bottom w:val="nil"/>
            </w:tcBorders>
            <w:noWrap/>
            <w:vAlign w:val="center"/>
            <w:hideMark/>
          </w:tcPr>
          <w:p w14:paraId="4D3ACB09" w14:textId="77777777" w:rsidR="007551CD" w:rsidRPr="00BF2A28" w:rsidRDefault="007551CD" w:rsidP="009268E2">
            <w:pPr>
              <w:spacing w:line="240" w:lineRule="atLeast"/>
              <w:jc w:val="center"/>
              <w:rPr>
                <w:szCs w:val="21"/>
              </w:rPr>
            </w:pPr>
            <w:r w:rsidRPr="00BF2A28">
              <w:rPr>
                <w:rFonts w:hint="eastAsia"/>
                <w:szCs w:val="21"/>
              </w:rPr>
              <w:t>(0.01)</w:t>
            </w:r>
          </w:p>
        </w:tc>
        <w:tc>
          <w:tcPr>
            <w:tcW w:w="1073" w:type="dxa"/>
            <w:tcBorders>
              <w:top w:val="nil"/>
              <w:bottom w:val="nil"/>
            </w:tcBorders>
            <w:noWrap/>
            <w:vAlign w:val="center"/>
            <w:hideMark/>
          </w:tcPr>
          <w:p w14:paraId="638BF999" w14:textId="77777777" w:rsidR="007551CD" w:rsidRPr="00BF2A28" w:rsidRDefault="007551CD" w:rsidP="009268E2">
            <w:pPr>
              <w:spacing w:line="240" w:lineRule="atLeast"/>
              <w:jc w:val="center"/>
              <w:rPr>
                <w:szCs w:val="21"/>
              </w:rPr>
            </w:pPr>
            <w:r w:rsidRPr="00BF2A28">
              <w:rPr>
                <w:rFonts w:hint="eastAsia"/>
                <w:szCs w:val="21"/>
              </w:rPr>
              <w:t>(0.01)</w:t>
            </w:r>
          </w:p>
        </w:tc>
        <w:tc>
          <w:tcPr>
            <w:tcW w:w="1072" w:type="dxa"/>
            <w:tcBorders>
              <w:top w:val="nil"/>
              <w:bottom w:val="nil"/>
            </w:tcBorders>
            <w:noWrap/>
            <w:vAlign w:val="center"/>
            <w:hideMark/>
          </w:tcPr>
          <w:p w14:paraId="0BF360EA" w14:textId="77777777" w:rsidR="007551CD" w:rsidRPr="00BF2A28" w:rsidRDefault="007551CD" w:rsidP="009268E2">
            <w:pPr>
              <w:spacing w:line="240" w:lineRule="atLeast"/>
              <w:jc w:val="center"/>
              <w:rPr>
                <w:szCs w:val="21"/>
              </w:rPr>
            </w:pPr>
            <w:r w:rsidRPr="00BF2A28">
              <w:rPr>
                <w:rFonts w:hint="eastAsia"/>
                <w:szCs w:val="21"/>
              </w:rPr>
              <w:t>(0.01)</w:t>
            </w:r>
          </w:p>
        </w:tc>
        <w:tc>
          <w:tcPr>
            <w:tcW w:w="1073" w:type="dxa"/>
            <w:tcBorders>
              <w:top w:val="nil"/>
              <w:bottom w:val="nil"/>
            </w:tcBorders>
            <w:noWrap/>
            <w:vAlign w:val="center"/>
            <w:hideMark/>
          </w:tcPr>
          <w:p w14:paraId="12D9ADED" w14:textId="77777777" w:rsidR="007551CD" w:rsidRPr="00BF2A28" w:rsidRDefault="007551CD" w:rsidP="009268E2">
            <w:pPr>
              <w:spacing w:line="240" w:lineRule="atLeast"/>
              <w:jc w:val="center"/>
              <w:rPr>
                <w:szCs w:val="21"/>
              </w:rPr>
            </w:pPr>
            <w:r w:rsidRPr="00BF2A28">
              <w:rPr>
                <w:rFonts w:hint="eastAsia"/>
                <w:szCs w:val="21"/>
              </w:rPr>
              <w:t>(0.01)</w:t>
            </w:r>
          </w:p>
        </w:tc>
        <w:tc>
          <w:tcPr>
            <w:tcW w:w="1072" w:type="dxa"/>
            <w:tcBorders>
              <w:top w:val="nil"/>
              <w:bottom w:val="nil"/>
            </w:tcBorders>
            <w:noWrap/>
            <w:vAlign w:val="center"/>
            <w:hideMark/>
          </w:tcPr>
          <w:p w14:paraId="43F22A6C" w14:textId="77777777" w:rsidR="007551CD" w:rsidRPr="00BF2A28" w:rsidRDefault="007551CD" w:rsidP="009268E2">
            <w:pPr>
              <w:spacing w:line="240" w:lineRule="atLeast"/>
              <w:jc w:val="center"/>
              <w:rPr>
                <w:szCs w:val="21"/>
              </w:rPr>
            </w:pPr>
            <w:r w:rsidRPr="00BF2A28">
              <w:rPr>
                <w:rFonts w:hint="eastAsia"/>
                <w:szCs w:val="21"/>
              </w:rPr>
              <w:t>(0.02)</w:t>
            </w:r>
          </w:p>
        </w:tc>
        <w:tc>
          <w:tcPr>
            <w:tcW w:w="1073" w:type="dxa"/>
            <w:tcBorders>
              <w:top w:val="nil"/>
              <w:bottom w:val="nil"/>
            </w:tcBorders>
            <w:noWrap/>
            <w:vAlign w:val="center"/>
            <w:hideMark/>
          </w:tcPr>
          <w:p w14:paraId="3C525C75" w14:textId="77777777" w:rsidR="007551CD" w:rsidRPr="00BF2A28" w:rsidRDefault="007551CD" w:rsidP="009268E2">
            <w:pPr>
              <w:spacing w:line="240" w:lineRule="atLeast"/>
              <w:jc w:val="center"/>
              <w:rPr>
                <w:szCs w:val="21"/>
              </w:rPr>
            </w:pPr>
            <w:r w:rsidRPr="00BF2A28">
              <w:rPr>
                <w:rFonts w:hint="eastAsia"/>
                <w:szCs w:val="21"/>
              </w:rPr>
              <w:t>(0.02)</w:t>
            </w:r>
          </w:p>
        </w:tc>
        <w:tc>
          <w:tcPr>
            <w:tcW w:w="1274" w:type="dxa"/>
            <w:tcBorders>
              <w:top w:val="nil"/>
              <w:bottom w:val="nil"/>
            </w:tcBorders>
            <w:noWrap/>
            <w:vAlign w:val="center"/>
            <w:hideMark/>
          </w:tcPr>
          <w:p w14:paraId="3EB1CB92" w14:textId="77777777" w:rsidR="007551CD" w:rsidRPr="00BF2A28" w:rsidRDefault="007551CD" w:rsidP="009268E2">
            <w:pPr>
              <w:spacing w:line="240" w:lineRule="atLeast"/>
              <w:jc w:val="center"/>
              <w:rPr>
                <w:szCs w:val="21"/>
              </w:rPr>
            </w:pPr>
            <w:r w:rsidRPr="00BF2A28">
              <w:rPr>
                <w:rFonts w:hint="eastAsia"/>
                <w:szCs w:val="21"/>
              </w:rPr>
              <w:t>(0.01)</w:t>
            </w:r>
          </w:p>
        </w:tc>
        <w:tc>
          <w:tcPr>
            <w:tcW w:w="1073" w:type="dxa"/>
            <w:tcBorders>
              <w:top w:val="nil"/>
              <w:bottom w:val="nil"/>
            </w:tcBorders>
            <w:noWrap/>
            <w:vAlign w:val="center"/>
            <w:hideMark/>
          </w:tcPr>
          <w:p w14:paraId="45DB7C6D" w14:textId="77777777" w:rsidR="007551CD" w:rsidRPr="00BF2A28" w:rsidRDefault="007551CD" w:rsidP="009268E2">
            <w:pPr>
              <w:spacing w:line="240" w:lineRule="atLeast"/>
              <w:jc w:val="center"/>
              <w:rPr>
                <w:szCs w:val="21"/>
              </w:rPr>
            </w:pPr>
            <w:r w:rsidRPr="00BF2A28">
              <w:rPr>
                <w:rFonts w:hint="eastAsia"/>
                <w:szCs w:val="21"/>
              </w:rPr>
              <w:t>(0.02)</w:t>
            </w:r>
          </w:p>
        </w:tc>
      </w:tr>
      <w:tr w:rsidR="007551CD" w:rsidRPr="00E55CEB" w14:paraId="6E25F851" w14:textId="77777777" w:rsidTr="009268E2">
        <w:trPr>
          <w:trHeight w:val="281"/>
        </w:trPr>
        <w:tc>
          <w:tcPr>
            <w:tcW w:w="2188" w:type="dxa"/>
            <w:tcBorders>
              <w:top w:val="nil"/>
              <w:bottom w:val="nil"/>
            </w:tcBorders>
            <w:noWrap/>
            <w:vAlign w:val="center"/>
          </w:tcPr>
          <w:p w14:paraId="315B6BD1" w14:textId="77777777" w:rsidR="007551CD" w:rsidRPr="00BF2A28" w:rsidRDefault="007551CD" w:rsidP="009268E2">
            <w:pPr>
              <w:spacing w:line="240" w:lineRule="atLeast"/>
              <w:jc w:val="center"/>
              <w:rPr>
                <w:szCs w:val="21"/>
              </w:rPr>
            </w:pPr>
            <w:r w:rsidRPr="00BF2A28">
              <w:rPr>
                <w:szCs w:val="21"/>
              </w:rPr>
              <w:t>Observations</w:t>
            </w:r>
          </w:p>
        </w:tc>
        <w:tc>
          <w:tcPr>
            <w:tcW w:w="1443" w:type="dxa"/>
            <w:tcBorders>
              <w:top w:val="nil"/>
              <w:bottom w:val="nil"/>
            </w:tcBorders>
            <w:noWrap/>
            <w:vAlign w:val="center"/>
          </w:tcPr>
          <w:p w14:paraId="1B440BE4" w14:textId="77777777" w:rsidR="007551CD" w:rsidRPr="00BF2A28" w:rsidRDefault="007551CD" w:rsidP="009268E2">
            <w:pPr>
              <w:spacing w:line="240" w:lineRule="atLeast"/>
              <w:jc w:val="center"/>
              <w:rPr>
                <w:szCs w:val="21"/>
              </w:rPr>
            </w:pPr>
            <w:r w:rsidRPr="00BF2A28">
              <w:rPr>
                <w:szCs w:val="21"/>
              </w:rPr>
              <w:t>561</w:t>
            </w:r>
          </w:p>
        </w:tc>
        <w:tc>
          <w:tcPr>
            <w:tcW w:w="1073" w:type="dxa"/>
            <w:tcBorders>
              <w:top w:val="nil"/>
              <w:bottom w:val="nil"/>
            </w:tcBorders>
            <w:noWrap/>
            <w:vAlign w:val="center"/>
          </w:tcPr>
          <w:p w14:paraId="1C88F0F0" w14:textId="77777777" w:rsidR="007551CD" w:rsidRPr="00BF2A28" w:rsidRDefault="007551CD" w:rsidP="009268E2">
            <w:pPr>
              <w:spacing w:line="240" w:lineRule="atLeast"/>
              <w:jc w:val="center"/>
              <w:rPr>
                <w:szCs w:val="21"/>
              </w:rPr>
            </w:pPr>
            <w:r w:rsidRPr="00BF2A28">
              <w:rPr>
                <w:szCs w:val="21"/>
              </w:rPr>
              <w:t>561</w:t>
            </w:r>
          </w:p>
        </w:tc>
        <w:tc>
          <w:tcPr>
            <w:tcW w:w="1072" w:type="dxa"/>
            <w:tcBorders>
              <w:top w:val="nil"/>
              <w:bottom w:val="nil"/>
            </w:tcBorders>
            <w:noWrap/>
            <w:vAlign w:val="center"/>
          </w:tcPr>
          <w:p w14:paraId="4C8FE920" w14:textId="77777777" w:rsidR="007551CD" w:rsidRPr="00BF2A28" w:rsidRDefault="007551CD" w:rsidP="009268E2">
            <w:pPr>
              <w:spacing w:line="240" w:lineRule="atLeast"/>
              <w:jc w:val="center"/>
              <w:rPr>
                <w:szCs w:val="21"/>
              </w:rPr>
            </w:pPr>
            <w:r w:rsidRPr="00BF2A28">
              <w:rPr>
                <w:szCs w:val="21"/>
              </w:rPr>
              <w:t>561</w:t>
            </w:r>
          </w:p>
        </w:tc>
        <w:tc>
          <w:tcPr>
            <w:tcW w:w="1073" w:type="dxa"/>
            <w:tcBorders>
              <w:top w:val="nil"/>
              <w:bottom w:val="nil"/>
            </w:tcBorders>
            <w:noWrap/>
            <w:vAlign w:val="center"/>
          </w:tcPr>
          <w:p w14:paraId="47EF4478" w14:textId="77777777" w:rsidR="007551CD" w:rsidRPr="00BF2A28" w:rsidRDefault="007551CD" w:rsidP="009268E2">
            <w:pPr>
              <w:spacing w:line="240" w:lineRule="atLeast"/>
              <w:jc w:val="center"/>
              <w:rPr>
                <w:szCs w:val="21"/>
              </w:rPr>
            </w:pPr>
            <w:r w:rsidRPr="00BF2A28">
              <w:rPr>
                <w:szCs w:val="21"/>
              </w:rPr>
              <w:t>561</w:t>
            </w:r>
          </w:p>
        </w:tc>
        <w:tc>
          <w:tcPr>
            <w:tcW w:w="1072" w:type="dxa"/>
            <w:tcBorders>
              <w:top w:val="nil"/>
              <w:bottom w:val="nil"/>
            </w:tcBorders>
            <w:noWrap/>
            <w:vAlign w:val="center"/>
          </w:tcPr>
          <w:p w14:paraId="41229340" w14:textId="77777777" w:rsidR="007551CD" w:rsidRPr="00BF2A28" w:rsidRDefault="007551CD" w:rsidP="009268E2">
            <w:pPr>
              <w:spacing w:line="240" w:lineRule="atLeast"/>
              <w:jc w:val="center"/>
              <w:rPr>
                <w:szCs w:val="21"/>
              </w:rPr>
            </w:pPr>
            <w:r w:rsidRPr="00BF2A28">
              <w:rPr>
                <w:szCs w:val="21"/>
              </w:rPr>
              <w:t>561</w:t>
            </w:r>
          </w:p>
        </w:tc>
        <w:tc>
          <w:tcPr>
            <w:tcW w:w="1073" w:type="dxa"/>
            <w:tcBorders>
              <w:top w:val="nil"/>
              <w:bottom w:val="nil"/>
            </w:tcBorders>
            <w:noWrap/>
            <w:vAlign w:val="center"/>
          </w:tcPr>
          <w:p w14:paraId="6677C80D" w14:textId="77777777" w:rsidR="007551CD" w:rsidRPr="00BF2A28" w:rsidRDefault="007551CD" w:rsidP="009268E2">
            <w:pPr>
              <w:spacing w:line="240" w:lineRule="atLeast"/>
              <w:jc w:val="center"/>
              <w:rPr>
                <w:szCs w:val="21"/>
              </w:rPr>
            </w:pPr>
            <w:r w:rsidRPr="00BF2A28">
              <w:rPr>
                <w:szCs w:val="21"/>
              </w:rPr>
              <w:t>561</w:t>
            </w:r>
          </w:p>
        </w:tc>
        <w:tc>
          <w:tcPr>
            <w:tcW w:w="1072" w:type="dxa"/>
            <w:tcBorders>
              <w:top w:val="nil"/>
              <w:bottom w:val="nil"/>
            </w:tcBorders>
            <w:noWrap/>
            <w:vAlign w:val="center"/>
          </w:tcPr>
          <w:p w14:paraId="1C4297B5" w14:textId="77777777" w:rsidR="007551CD" w:rsidRPr="00BF2A28" w:rsidRDefault="007551CD" w:rsidP="009268E2">
            <w:pPr>
              <w:spacing w:line="240" w:lineRule="atLeast"/>
              <w:jc w:val="center"/>
              <w:rPr>
                <w:szCs w:val="21"/>
              </w:rPr>
            </w:pPr>
            <w:r w:rsidRPr="00BF2A28">
              <w:rPr>
                <w:szCs w:val="21"/>
              </w:rPr>
              <w:t>561</w:t>
            </w:r>
          </w:p>
        </w:tc>
        <w:tc>
          <w:tcPr>
            <w:tcW w:w="1073" w:type="dxa"/>
            <w:tcBorders>
              <w:top w:val="nil"/>
              <w:bottom w:val="nil"/>
            </w:tcBorders>
            <w:noWrap/>
            <w:vAlign w:val="center"/>
          </w:tcPr>
          <w:p w14:paraId="41C2AD55" w14:textId="77777777" w:rsidR="007551CD" w:rsidRPr="00BF2A28" w:rsidRDefault="007551CD" w:rsidP="009268E2">
            <w:pPr>
              <w:spacing w:line="240" w:lineRule="atLeast"/>
              <w:jc w:val="center"/>
              <w:rPr>
                <w:szCs w:val="21"/>
              </w:rPr>
            </w:pPr>
            <w:r w:rsidRPr="00BF2A28">
              <w:rPr>
                <w:szCs w:val="21"/>
              </w:rPr>
              <w:t>561</w:t>
            </w:r>
          </w:p>
        </w:tc>
        <w:tc>
          <w:tcPr>
            <w:tcW w:w="1274" w:type="dxa"/>
            <w:tcBorders>
              <w:top w:val="nil"/>
              <w:bottom w:val="nil"/>
            </w:tcBorders>
            <w:noWrap/>
            <w:vAlign w:val="center"/>
          </w:tcPr>
          <w:p w14:paraId="648060A8" w14:textId="77777777" w:rsidR="007551CD" w:rsidRPr="00BF2A28" w:rsidRDefault="007551CD" w:rsidP="009268E2">
            <w:pPr>
              <w:spacing w:line="240" w:lineRule="atLeast"/>
              <w:jc w:val="center"/>
              <w:rPr>
                <w:szCs w:val="21"/>
              </w:rPr>
            </w:pPr>
            <w:r w:rsidRPr="00BF2A28">
              <w:rPr>
                <w:szCs w:val="21"/>
              </w:rPr>
              <w:t>561</w:t>
            </w:r>
          </w:p>
        </w:tc>
        <w:tc>
          <w:tcPr>
            <w:tcW w:w="1073" w:type="dxa"/>
            <w:tcBorders>
              <w:top w:val="nil"/>
              <w:bottom w:val="nil"/>
            </w:tcBorders>
            <w:noWrap/>
            <w:vAlign w:val="center"/>
          </w:tcPr>
          <w:p w14:paraId="2C08F183" w14:textId="77777777" w:rsidR="007551CD" w:rsidRPr="00BF2A28" w:rsidRDefault="007551CD" w:rsidP="009268E2">
            <w:pPr>
              <w:spacing w:line="240" w:lineRule="atLeast"/>
              <w:jc w:val="center"/>
              <w:rPr>
                <w:szCs w:val="21"/>
              </w:rPr>
            </w:pPr>
            <w:r w:rsidRPr="00BF2A28">
              <w:rPr>
                <w:szCs w:val="21"/>
              </w:rPr>
              <w:t>561</w:t>
            </w:r>
          </w:p>
        </w:tc>
      </w:tr>
      <w:tr w:rsidR="007551CD" w:rsidRPr="00E55CEB" w14:paraId="0F2F4091" w14:textId="77777777" w:rsidTr="009268E2">
        <w:trPr>
          <w:trHeight w:val="281"/>
        </w:trPr>
        <w:tc>
          <w:tcPr>
            <w:tcW w:w="2188" w:type="dxa"/>
            <w:tcBorders>
              <w:top w:val="nil"/>
              <w:bottom w:val="nil"/>
            </w:tcBorders>
            <w:noWrap/>
            <w:vAlign w:val="center"/>
            <w:hideMark/>
          </w:tcPr>
          <w:p w14:paraId="41B43170" w14:textId="77777777" w:rsidR="007551CD" w:rsidRDefault="007551CD" w:rsidP="009268E2">
            <w:pPr>
              <w:spacing w:line="240" w:lineRule="atLeast"/>
              <w:jc w:val="center"/>
              <w:rPr>
                <w:szCs w:val="21"/>
              </w:rPr>
            </w:pPr>
            <w:r w:rsidRPr="00BF2A28">
              <w:rPr>
                <w:szCs w:val="21"/>
              </w:rPr>
              <w:t>S</w:t>
            </w:r>
            <w:r w:rsidRPr="00BF2A28">
              <w:rPr>
                <w:rFonts w:hint="eastAsia"/>
                <w:szCs w:val="21"/>
              </w:rPr>
              <w:t xml:space="preserve">tandardized </w:t>
            </w:r>
          </w:p>
          <w:p w14:paraId="38D972D3" w14:textId="77777777" w:rsidR="007551CD" w:rsidRPr="00BF2A28" w:rsidRDefault="007551CD" w:rsidP="009268E2">
            <w:pPr>
              <w:spacing w:line="240" w:lineRule="atLeast"/>
              <w:jc w:val="center"/>
              <w:rPr>
                <w:szCs w:val="21"/>
              </w:rPr>
            </w:pPr>
            <w:r w:rsidRPr="00BF2A28">
              <w:rPr>
                <w:rFonts w:hint="eastAsia"/>
                <w:szCs w:val="21"/>
              </w:rPr>
              <w:t>beta</w:t>
            </w:r>
            <w:r>
              <w:rPr>
                <w:szCs w:val="21"/>
              </w:rPr>
              <w:t xml:space="preserve"> </w:t>
            </w:r>
            <w:r>
              <w:rPr>
                <w:rFonts w:hint="eastAsia"/>
                <w:szCs w:val="21"/>
              </w:rPr>
              <w:t>(</w:t>
            </w:r>
            <w:r w:rsidRPr="00BF2A28">
              <w:rPr>
                <w:rFonts w:hint="eastAsia"/>
                <w:szCs w:val="21"/>
              </w:rPr>
              <w:t>%)</w:t>
            </w:r>
          </w:p>
        </w:tc>
        <w:tc>
          <w:tcPr>
            <w:tcW w:w="1443" w:type="dxa"/>
            <w:tcBorders>
              <w:top w:val="nil"/>
              <w:bottom w:val="nil"/>
            </w:tcBorders>
            <w:noWrap/>
            <w:vAlign w:val="center"/>
            <w:hideMark/>
          </w:tcPr>
          <w:p w14:paraId="0916DA07" w14:textId="77777777" w:rsidR="007551CD" w:rsidRPr="00BF2A28" w:rsidRDefault="007551CD" w:rsidP="009268E2">
            <w:pPr>
              <w:spacing w:line="240" w:lineRule="atLeast"/>
              <w:jc w:val="center"/>
              <w:rPr>
                <w:szCs w:val="21"/>
              </w:rPr>
            </w:pPr>
            <w:r w:rsidRPr="00BF2A28">
              <w:rPr>
                <w:rFonts w:hint="eastAsia"/>
                <w:szCs w:val="21"/>
              </w:rPr>
              <w:t>11.16</w:t>
            </w:r>
          </w:p>
        </w:tc>
        <w:tc>
          <w:tcPr>
            <w:tcW w:w="1073" w:type="dxa"/>
            <w:tcBorders>
              <w:top w:val="nil"/>
              <w:bottom w:val="nil"/>
            </w:tcBorders>
            <w:noWrap/>
            <w:vAlign w:val="center"/>
            <w:hideMark/>
          </w:tcPr>
          <w:p w14:paraId="4CB6FC0F" w14:textId="77777777" w:rsidR="007551CD" w:rsidRPr="00BF2A28" w:rsidRDefault="007551CD" w:rsidP="009268E2">
            <w:pPr>
              <w:spacing w:line="240" w:lineRule="atLeast"/>
              <w:jc w:val="center"/>
              <w:rPr>
                <w:szCs w:val="21"/>
              </w:rPr>
            </w:pPr>
            <w:r w:rsidRPr="00BF2A28">
              <w:rPr>
                <w:rFonts w:hint="eastAsia"/>
                <w:szCs w:val="21"/>
              </w:rPr>
              <w:t>6.95</w:t>
            </w:r>
          </w:p>
        </w:tc>
        <w:tc>
          <w:tcPr>
            <w:tcW w:w="1072" w:type="dxa"/>
            <w:tcBorders>
              <w:top w:val="nil"/>
              <w:bottom w:val="nil"/>
            </w:tcBorders>
            <w:noWrap/>
            <w:vAlign w:val="center"/>
            <w:hideMark/>
          </w:tcPr>
          <w:p w14:paraId="22F0AA29" w14:textId="77777777" w:rsidR="007551CD" w:rsidRPr="00BF2A28" w:rsidRDefault="007551CD" w:rsidP="009268E2">
            <w:pPr>
              <w:spacing w:line="240" w:lineRule="atLeast"/>
              <w:jc w:val="center"/>
              <w:rPr>
                <w:szCs w:val="21"/>
              </w:rPr>
            </w:pPr>
            <w:r w:rsidRPr="00BF2A28">
              <w:rPr>
                <w:rFonts w:hint="eastAsia"/>
                <w:szCs w:val="21"/>
              </w:rPr>
              <w:t>16.8</w:t>
            </w:r>
          </w:p>
        </w:tc>
        <w:tc>
          <w:tcPr>
            <w:tcW w:w="1073" w:type="dxa"/>
            <w:tcBorders>
              <w:top w:val="nil"/>
              <w:bottom w:val="nil"/>
            </w:tcBorders>
            <w:noWrap/>
            <w:vAlign w:val="center"/>
            <w:hideMark/>
          </w:tcPr>
          <w:p w14:paraId="05BCB127" w14:textId="77777777" w:rsidR="007551CD" w:rsidRPr="00BF2A28" w:rsidRDefault="007551CD" w:rsidP="009268E2">
            <w:pPr>
              <w:spacing w:line="240" w:lineRule="atLeast"/>
              <w:jc w:val="center"/>
              <w:rPr>
                <w:szCs w:val="21"/>
              </w:rPr>
            </w:pPr>
            <w:r w:rsidRPr="00BF2A28">
              <w:rPr>
                <w:rFonts w:hint="eastAsia"/>
                <w:szCs w:val="21"/>
              </w:rPr>
              <w:t>20.02</w:t>
            </w:r>
          </w:p>
        </w:tc>
        <w:tc>
          <w:tcPr>
            <w:tcW w:w="1072" w:type="dxa"/>
            <w:tcBorders>
              <w:top w:val="nil"/>
              <w:bottom w:val="nil"/>
            </w:tcBorders>
            <w:noWrap/>
            <w:vAlign w:val="center"/>
            <w:hideMark/>
          </w:tcPr>
          <w:p w14:paraId="32E4D8DF" w14:textId="77777777" w:rsidR="007551CD" w:rsidRPr="00BF2A28" w:rsidRDefault="007551CD" w:rsidP="009268E2">
            <w:pPr>
              <w:spacing w:line="240" w:lineRule="atLeast"/>
              <w:jc w:val="center"/>
              <w:rPr>
                <w:szCs w:val="21"/>
              </w:rPr>
            </w:pPr>
            <w:r w:rsidRPr="00BF2A28">
              <w:rPr>
                <w:rFonts w:hint="eastAsia"/>
                <w:szCs w:val="21"/>
              </w:rPr>
              <w:t>4.93</w:t>
            </w:r>
          </w:p>
        </w:tc>
        <w:tc>
          <w:tcPr>
            <w:tcW w:w="1073" w:type="dxa"/>
            <w:tcBorders>
              <w:top w:val="nil"/>
              <w:bottom w:val="nil"/>
            </w:tcBorders>
            <w:noWrap/>
            <w:vAlign w:val="center"/>
            <w:hideMark/>
          </w:tcPr>
          <w:p w14:paraId="1060A33A" w14:textId="77777777" w:rsidR="007551CD" w:rsidRPr="00BF2A28" w:rsidRDefault="007551CD" w:rsidP="009268E2">
            <w:pPr>
              <w:spacing w:line="240" w:lineRule="atLeast"/>
              <w:jc w:val="center"/>
              <w:rPr>
                <w:szCs w:val="21"/>
              </w:rPr>
            </w:pPr>
            <w:r w:rsidRPr="00BF2A28">
              <w:rPr>
                <w:rFonts w:hint="eastAsia"/>
                <w:szCs w:val="21"/>
              </w:rPr>
              <w:t>30.78</w:t>
            </w:r>
          </w:p>
        </w:tc>
        <w:tc>
          <w:tcPr>
            <w:tcW w:w="1072" w:type="dxa"/>
            <w:tcBorders>
              <w:top w:val="nil"/>
              <w:bottom w:val="nil"/>
            </w:tcBorders>
            <w:noWrap/>
            <w:vAlign w:val="center"/>
            <w:hideMark/>
          </w:tcPr>
          <w:p w14:paraId="6662B518" w14:textId="77777777" w:rsidR="007551CD" w:rsidRPr="00BF2A28" w:rsidRDefault="007551CD" w:rsidP="009268E2">
            <w:pPr>
              <w:spacing w:line="240" w:lineRule="atLeast"/>
              <w:jc w:val="center"/>
              <w:rPr>
                <w:szCs w:val="21"/>
              </w:rPr>
            </w:pPr>
            <w:r w:rsidRPr="00BF2A28">
              <w:rPr>
                <w:rFonts w:hint="eastAsia"/>
                <w:szCs w:val="21"/>
              </w:rPr>
              <w:t>10.68</w:t>
            </w:r>
          </w:p>
        </w:tc>
        <w:tc>
          <w:tcPr>
            <w:tcW w:w="1073" w:type="dxa"/>
            <w:tcBorders>
              <w:top w:val="nil"/>
              <w:bottom w:val="nil"/>
            </w:tcBorders>
            <w:noWrap/>
            <w:vAlign w:val="center"/>
            <w:hideMark/>
          </w:tcPr>
          <w:p w14:paraId="73CA4F6E" w14:textId="77777777" w:rsidR="007551CD" w:rsidRPr="00BF2A28" w:rsidRDefault="007551CD" w:rsidP="009268E2">
            <w:pPr>
              <w:spacing w:line="240" w:lineRule="atLeast"/>
              <w:jc w:val="center"/>
              <w:rPr>
                <w:szCs w:val="21"/>
              </w:rPr>
            </w:pPr>
            <w:r w:rsidRPr="00BF2A28">
              <w:rPr>
                <w:rFonts w:hint="eastAsia"/>
                <w:szCs w:val="21"/>
              </w:rPr>
              <w:t>27.14</w:t>
            </w:r>
          </w:p>
        </w:tc>
        <w:tc>
          <w:tcPr>
            <w:tcW w:w="1274" w:type="dxa"/>
            <w:tcBorders>
              <w:top w:val="nil"/>
              <w:bottom w:val="nil"/>
            </w:tcBorders>
            <w:noWrap/>
            <w:vAlign w:val="center"/>
            <w:hideMark/>
          </w:tcPr>
          <w:p w14:paraId="33561683" w14:textId="77777777" w:rsidR="007551CD" w:rsidRPr="00BF2A28" w:rsidRDefault="007551CD" w:rsidP="009268E2">
            <w:pPr>
              <w:spacing w:line="240" w:lineRule="atLeast"/>
              <w:jc w:val="center"/>
              <w:rPr>
                <w:szCs w:val="21"/>
              </w:rPr>
            </w:pPr>
            <w:r w:rsidRPr="00BF2A28">
              <w:rPr>
                <w:rFonts w:hint="eastAsia"/>
                <w:szCs w:val="21"/>
              </w:rPr>
              <w:t>9.67</w:t>
            </w:r>
          </w:p>
        </w:tc>
        <w:tc>
          <w:tcPr>
            <w:tcW w:w="1073" w:type="dxa"/>
            <w:tcBorders>
              <w:top w:val="nil"/>
              <w:bottom w:val="nil"/>
            </w:tcBorders>
            <w:noWrap/>
            <w:vAlign w:val="center"/>
            <w:hideMark/>
          </w:tcPr>
          <w:p w14:paraId="08AA7AA2" w14:textId="77777777" w:rsidR="007551CD" w:rsidRPr="00BF2A28" w:rsidRDefault="007551CD" w:rsidP="009268E2">
            <w:pPr>
              <w:spacing w:line="240" w:lineRule="atLeast"/>
              <w:jc w:val="center"/>
              <w:rPr>
                <w:szCs w:val="21"/>
              </w:rPr>
            </w:pPr>
            <w:r w:rsidRPr="00BF2A28">
              <w:rPr>
                <w:rFonts w:hint="eastAsia"/>
                <w:szCs w:val="21"/>
              </w:rPr>
              <w:t>8</w:t>
            </w:r>
            <w:r>
              <w:rPr>
                <w:szCs w:val="21"/>
              </w:rPr>
              <w:t>.00</w:t>
            </w:r>
          </w:p>
        </w:tc>
      </w:tr>
      <w:tr w:rsidR="007551CD" w:rsidRPr="00E55CEB" w14:paraId="1DA8C9C6" w14:textId="77777777" w:rsidTr="009268E2">
        <w:trPr>
          <w:trHeight w:val="281"/>
        </w:trPr>
        <w:tc>
          <w:tcPr>
            <w:tcW w:w="2188" w:type="dxa"/>
            <w:tcBorders>
              <w:top w:val="nil"/>
            </w:tcBorders>
            <w:noWrap/>
            <w:vAlign w:val="center"/>
            <w:hideMark/>
          </w:tcPr>
          <w:p w14:paraId="22CCB87E" w14:textId="77777777" w:rsidR="007551CD" w:rsidRPr="00BF2A28" w:rsidRDefault="007551CD" w:rsidP="009268E2">
            <w:pPr>
              <w:spacing w:line="240" w:lineRule="atLeast"/>
              <w:jc w:val="center"/>
              <w:rPr>
                <w:szCs w:val="21"/>
              </w:rPr>
            </w:pPr>
            <w:r w:rsidRPr="00BF2A28">
              <w:rPr>
                <w:rFonts w:hint="eastAsia"/>
                <w:szCs w:val="21"/>
              </w:rPr>
              <w:t>R-squared</w:t>
            </w:r>
          </w:p>
        </w:tc>
        <w:tc>
          <w:tcPr>
            <w:tcW w:w="1443" w:type="dxa"/>
            <w:tcBorders>
              <w:top w:val="nil"/>
            </w:tcBorders>
            <w:noWrap/>
            <w:vAlign w:val="center"/>
            <w:hideMark/>
          </w:tcPr>
          <w:p w14:paraId="22CE8DFF" w14:textId="77777777" w:rsidR="007551CD" w:rsidRPr="00BF2A28" w:rsidRDefault="007551CD" w:rsidP="009268E2">
            <w:pPr>
              <w:spacing w:line="240" w:lineRule="atLeast"/>
              <w:jc w:val="center"/>
              <w:rPr>
                <w:szCs w:val="21"/>
              </w:rPr>
            </w:pPr>
            <w:r w:rsidRPr="00BF2A28">
              <w:rPr>
                <w:rFonts w:hint="eastAsia"/>
                <w:szCs w:val="21"/>
              </w:rPr>
              <w:t>0.038</w:t>
            </w:r>
          </w:p>
        </w:tc>
        <w:tc>
          <w:tcPr>
            <w:tcW w:w="1073" w:type="dxa"/>
            <w:tcBorders>
              <w:top w:val="nil"/>
            </w:tcBorders>
            <w:noWrap/>
            <w:vAlign w:val="center"/>
            <w:hideMark/>
          </w:tcPr>
          <w:p w14:paraId="692A2967" w14:textId="77777777" w:rsidR="007551CD" w:rsidRPr="00BF2A28" w:rsidRDefault="007551CD" w:rsidP="009268E2">
            <w:pPr>
              <w:spacing w:line="240" w:lineRule="atLeast"/>
              <w:jc w:val="center"/>
              <w:rPr>
                <w:szCs w:val="21"/>
              </w:rPr>
            </w:pPr>
            <w:r w:rsidRPr="00BF2A28">
              <w:rPr>
                <w:rFonts w:hint="eastAsia"/>
                <w:szCs w:val="21"/>
              </w:rPr>
              <w:t>0.019</w:t>
            </w:r>
          </w:p>
        </w:tc>
        <w:tc>
          <w:tcPr>
            <w:tcW w:w="1072" w:type="dxa"/>
            <w:tcBorders>
              <w:top w:val="nil"/>
            </w:tcBorders>
            <w:noWrap/>
            <w:vAlign w:val="center"/>
            <w:hideMark/>
          </w:tcPr>
          <w:p w14:paraId="11835659" w14:textId="77777777" w:rsidR="007551CD" w:rsidRPr="00BF2A28" w:rsidRDefault="007551CD" w:rsidP="009268E2">
            <w:pPr>
              <w:spacing w:line="240" w:lineRule="atLeast"/>
              <w:jc w:val="center"/>
              <w:rPr>
                <w:szCs w:val="21"/>
              </w:rPr>
            </w:pPr>
            <w:r w:rsidRPr="00BF2A28">
              <w:rPr>
                <w:rFonts w:hint="eastAsia"/>
                <w:szCs w:val="21"/>
              </w:rPr>
              <w:t>0.028</w:t>
            </w:r>
          </w:p>
        </w:tc>
        <w:tc>
          <w:tcPr>
            <w:tcW w:w="1073" w:type="dxa"/>
            <w:tcBorders>
              <w:top w:val="nil"/>
            </w:tcBorders>
            <w:noWrap/>
            <w:vAlign w:val="center"/>
            <w:hideMark/>
          </w:tcPr>
          <w:p w14:paraId="76944675" w14:textId="77777777" w:rsidR="007551CD" w:rsidRPr="00BF2A28" w:rsidRDefault="007551CD" w:rsidP="009268E2">
            <w:pPr>
              <w:spacing w:line="240" w:lineRule="atLeast"/>
              <w:jc w:val="center"/>
              <w:rPr>
                <w:szCs w:val="21"/>
              </w:rPr>
            </w:pPr>
            <w:r w:rsidRPr="00BF2A28">
              <w:rPr>
                <w:rFonts w:hint="eastAsia"/>
                <w:szCs w:val="21"/>
              </w:rPr>
              <w:t>0.052</w:t>
            </w:r>
          </w:p>
        </w:tc>
        <w:tc>
          <w:tcPr>
            <w:tcW w:w="1072" w:type="dxa"/>
            <w:tcBorders>
              <w:top w:val="nil"/>
            </w:tcBorders>
            <w:noWrap/>
            <w:vAlign w:val="center"/>
            <w:hideMark/>
          </w:tcPr>
          <w:p w14:paraId="315FE433" w14:textId="77777777" w:rsidR="007551CD" w:rsidRPr="00BF2A28" w:rsidRDefault="007551CD" w:rsidP="009268E2">
            <w:pPr>
              <w:spacing w:line="240" w:lineRule="atLeast"/>
              <w:jc w:val="center"/>
              <w:rPr>
                <w:szCs w:val="21"/>
              </w:rPr>
            </w:pPr>
            <w:r w:rsidRPr="00BF2A28">
              <w:rPr>
                <w:rFonts w:hint="eastAsia"/>
                <w:szCs w:val="21"/>
              </w:rPr>
              <w:t>0.044</w:t>
            </w:r>
          </w:p>
        </w:tc>
        <w:tc>
          <w:tcPr>
            <w:tcW w:w="1073" w:type="dxa"/>
            <w:tcBorders>
              <w:top w:val="nil"/>
            </w:tcBorders>
            <w:noWrap/>
            <w:vAlign w:val="center"/>
            <w:hideMark/>
          </w:tcPr>
          <w:p w14:paraId="46C24F5F" w14:textId="77777777" w:rsidR="007551CD" w:rsidRPr="00BF2A28" w:rsidRDefault="007551CD" w:rsidP="009268E2">
            <w:pPr>
              <w:spacing w:line="240" w:lineRule="atLeast"/>
              <w:jc w:val="center"/>
              <w:rPr>
                <w:szCs w:val="21"/>
              </w:rPr>
            </w:pPr>
            <w:r w:rsidRPr="00BF2A28">
              <w:rPr>
                <w:rFonts w:hint="eastAsia"/>
                <w:szCs w:val="21"/>
              </w:rPr>
              <w:t>0.091</w:t>
            </w:r>
          </w:p>
        </w:tc>
        <w:tc>
          <w:tcPr>
            <w:tcW w:w="1072" w:type="dxa"/>
            <w:tcBorders>
              <w:top w:val="nil"/>
            </w:tcBorders>
            <w:noWrap/>
            <w:vAlign w:val="center"/>
            <w:hideMark/>
          </w:tcPr>
          <w:p w14:paraId="276BB6FF" w14:textId="77777777" w:rsidR="007551CD" w:rsidRPr="00BF2A28" w:rsidRDefault="007551CD" w:rsidP="009268E2">
            <w:pPr>
              <w:spacing w:line="240" w:lineRule="atLeast"/>
              <w:jc w:val="center"/>
              <w:rPr>
                <w:szCs w:val="21"/>
              </w:rPr>
            </w:pPr>
            <w:r w:rsidRPr="00BF2A28">
              <w:rPr>
                <w:rFonts w:hint="eastAsia"/>
                <w:szCs w:val="21"/>
              </w:rPr>
              <w:t>0.016</w:t>
            </w:r>
          </w:p>
        </w:tc>
        <w:tc>
          <w:tcPr>
            <w:tcW w:w="1073" w:type="dxa"/>
            <w:tcBorders>
              <w:top w:val="nil"/>
            </w:tcBorders>
            <w:noWrap/>
            <w:vAlign w:val="center"/>
            <w:hideMark/>
          </w:tcPr>
          <w:p w14:paraId="6A58130D" w14:textId="77777777" w:rsidR="007551CD" w:rsidRPr="00BF2A28" w:rsidRDefault="007551CD" w:rsidP="009268E2">
            <w:pPr>
              <w:spacing w:line="240" w:lineRule="atLeast"/>
              <w:jc w:val="center"/>
              <w:rPr>
                <w:szCs w:val="21"/>
              </w:rPr>
            </w:pPr>
            <w:r w:rsidRPr="00BF2A28">
              <w:rPr>
                <w:rFonts w:hint="eastAsia"/>
                <w:szCs w:val="21"/>
              </w:rPr>
              <w:t>0.068</w:t>
            </w:r>
          </w:p>
        </w:tc>
        <w:tc>
          <w:tcPr>
            <w:tcW w:w="1274" w:type="dxa"/>
            <w:tcBorders>
              <w:top w:val="nil"/>
            </w:tcBorders>
            <w:noWrap/>
            <w:vAlign w:val="center"/>
            <w:hideMark/>
          </w:tcPr>
          <w:p w14:paraId="4FDFBF53" w14:textId="77777777" w:rsidR="007551CD" w:rsidRPr="00BF2A28" w:rsidRDefault="007551CD" w:rsidP="009268E2">
            <w:pPr>
              <w:spacing w:line="240" w:lineRule="atLeast"/>
              <w:jc w:val="center"/>
              <w:rPr>
                <w:szCs w:val="21"/>
              </w:rPr>
            </w:pPr>
            <w:r w:rsidRPr="00BF2A28">
              <w:rPr>
                <w:rFonts w:hint="eastAsia"/>
                <w:szCs w:val="21"/>
              </w:rPr>
              <w:t>0.118</w:t>
            </w:r>
          </w:p>
        </w:tc>
        <w:tc>
          <w:tcPr>
            <w:tcW w:w="1073" w:type="dxa"/>
            <w:tcBorders>
              <w:top w:val="nil"/>
            </w:tcBorders>
            <w:noWrap/>
            <w:vAlign w:val="center"/>
            <w:hideMark/>
          </w:tcPr>
          <w:p w14:paraId="55BBB8AE" w14:textId="77777777" w:rsidR="007551CD" w:rsidRPr="00BF2A28" w:rsidRDefault="007551CD" w:rsidP="009268E2">
            <w:pPr>
              <w:spacing w:line="240" w:lineRule="atLeast"/>
              <w:jc w:val="center"/>
              <w:rPr>
                <w:szCs w:val="21"/>
              </w:rPr>
            </w:pPr>
            <w:r w:rsidRPr="00BF2A28">
              <w:rPr>
                <w:rFonts w:hint="eastAsia"/>
                <w:szCs w:val="21"/>
              </w:rPr>
              <w:t>0.011</w:t>
            </w:r>
          </w:p>
        </w:tc>
      </w:tr>
    </w:tbl>
    <w:p w14:paraId="6F516D3F" w14:textId="77777777" w:rsidR="007551CD" w:rsidRDefault="007551CD" w:rsidP="007551CD">
      <w:pPr>
        <w:rPr>
          <w:sz w:val="24"/>
          <w:szCs w:val="24"/>
        </w:rPr>
      </w:pPr>
      <w:r w:rsidRPr="00FF6999">
        <w:rPr>
          <w:sz w:val="24"/>
          <w:szCs w:val="24"/>
        </w:rPr>
        <w:t>Notes: Coefficients are reported. Robust standard errors in parentheses. *, ** and *** denote significance at the 10 percent, 5 percent, and 1 percent level, respectively. The data source is China Family Panel Studies (CFPS).</w:t>
      </w:r>
    </w:p>
    <w:p w14:paraId="21D8EC32" w14:textId="77777777" w:rsidR="007551CD" w:rsidRDefault="007551CD" w:rsidP="007551CD">
      <w:pPr>
        <w:widowControl/>
        <w:jc w:val="left"/>
        <w:rPr>
          <w:sz w:val="24"/>
          <w:szCs w:val="24"/>
        </w:rPr>
      </w:pPr>
    </w:p>
    <w:p w14:paraId="25A5DB6A" w14:textId="77777777" w:rsidR="00040D79" w:rsidRDefault="00040D79">
      <w:pPr>
        <w:widowControl/>
        <w:jc w:val="left"/>
        <w:rPr>
          <w:sz w:val="24"/>
          <w:szCs w:val="24"/>
        </w:rPr>
      </w:pPr>
    </w:p>
    <w:sectPr w:rsidR="00040D79" w:rsidSect="00D967C2">
      <w:footerReference w:type="default" r:id="rId17"/>
      <w:pgSz w:w="16838" w:h="11906" w:orient="landscape"/>
      <w:pgMar w:top="1797" w:right="1440" w:bottom="1797" w:left="1440" w:header="851" w:footer="992" w:gutter="0"/>
      <w:cols w:space="425"/>
      <w:docGrid w:linePitch="312"/>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D9B81D0" w16cid:durableId="1F2C6586"/>
  <w16cid:commentId w16cid:paraId="42E66E89" w16cid:durableId="1F2C6729"/>
  <w16cid:commentId w16cid:paraId="2706B8EA" w16cid:durableId="1F2C67F4"/>
  <w16cid:commentId w16cid:paraId="0856EB81" w16cid:durableId="1F42F711"/>
  <w16cid:commentId w16cid:paraId="18BF36A4" w16cid:durableId="1F42F75C"/>
  <w16cid:commentId w16cid:paraId="59685C8E" w16cid:durableId="1F2C4F25"/>
  <w16cid:commentId w16cid:paraId="05CFCF8F" w16cid:durableId="1F42F713"/>
  <w16cid:commentId w16cid:paraId="3D1615E2" w16cid:durableId="1F42F714"/>
  <w16cid:commentId w16cid:paraId="71ABC9C8" w16cid:durableId="1F42F715"/>
  <w16cid:commentId w16cid:paraId="14D2A707" w16cid:durableId="1F42F7B5"/>
  <w16cid:commentId w16cid:paraId="0FF803D2" w16cid:durableId="1F2C5BCA"/>
  <w16cid:commentId w16cid:paraId="644C8EF5" w16cid:durableId="1F42F717"/>
  <w16cid:commentId w16cid:paraId="4334C600" w16cid:durableId="1F42F7D7"/>
  <w16cid:commentId w16cid:paraId="10DE0584" w16cid:durableId="1F2C609A"/>
  <w16cid:commentId w16cid:paraId="1AA7D40B" w16cid:durableId="1F42F719"/>
  <w16cid:commentId w16cid:paraId="63DB0F0A" w16cid:durableId="1F42F841"/>
  <w16cid:commentId w16cid:paraId="1DE21AA7" w16cid:durableId="1F2C6106"/>
  <w16cid:commentId w16cid:paraId="0FE5BD97" w16cid:durableId="1F2C624F"/>
  <w16cid:commentId w16cid:paraId="3AADC79C" w16cid:durableId="1F2C4CA0"/>
  <w16cid:commentId w16cid:paraId="0B5EA79C" w16cid:durableId="1F2C62D1"/>
  <w16cid:commentId w16cid:paraId="50558580" w16cid:durableId="1F42F888"/>
  <w16cid:commentId w16cid:paraId="19417F9A" w16cid:durableId="1F42F71E"/>
  <w16cid:commentId w16cid:paraId="25578734" w16cid:durableId="1F42F8B5"/>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FF99ED" w14:textId="77777777" w:rsidR="004C090D" w:rsidRDefault="004C090D" w:rsidP="00D145EC">
      <w:r>
        <w:separator/>
      </w:r>
    </w:p>
  </w:endnote>
  <w:endnote w:type="continuationSeparator" w:id="0">
    <w:p w14:paraId="0E18CDB5" w14:textId="77777777" w:rsidR="004C090D" w:rsidRDefault="004C090D" w:rsidP="00D145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255589"/>
      <w:docPartObj>
        <w:docPartGallery w:val="Page Numbers (Bottom of Page)"/>
        <w:docPartUnique/>
      </w:docPartObj>
    </w:sdtPr>
    <w:sdtEndPr>
      <w:rPr>
        <w:noProof/>
      </w:rPr>
    </w:sdtEndPr>
    <w:sdtContent>
      <w:p w14:paraId="6E850B86" w14:textId="3C92786C" w:rsidR="00117F2C" w:rsidRDefault="00117F2C">
        <w:pPr>
          <w:pStyle w:val="a5"/>
          <w:jc w:val="center"/>
        </w:pPr>
        <w:r>
          <w:fldChar w:fldCharType="begin"/>
        </w:r>
        <w:r>
          <w:instrText xml:space="preserve"> PAGE   \* MERGEFORMAT </w:instrText>
        </w:r>
        <w:r>
          <w:fldChar w:fldCharType="separate"/>
        </w:r>
        <w:r w:rsidR="00854E22">
          <w:rPr>
            <w:noProof/>
          </w:rPr>
          <w:t>39</w:t>
        </w:r>
        <w:r>
          <w:rPr>
            <w:noProof/>
          </w:rPr>
          <w:fldChar w:fldCharType="end"/>
        </w:r>
      </w:p>
    </w:sdtContent>
  </w:sdt>
  <w:p w14:paraId="01180294" w14:textId="77777777" w:rsidR="00117F2C" w:rsidRDefault="00117F2C">
    <w:pPr>
      <w:pStyle w:val="a5"/>
    </w:pPr>
  </w:p>
  <w:p w14:paraId="112794A7" w14:textId="77777777" w:rsidR="00117F2C" w:rsidRDefault="00117F2C"/>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920F59" w14:textId="77777777" w:rsidR="004C090D" w:rsidRDefault="004C090D" w:rsidP="00D145EC">
      <w:r>
        <w:separator/>
      </w:r>
    </w:p>
  </w:footnote>
  <w:footnote w:type="continuationSeparator" w:id="0">
    <w:p w14:paraId="57096096" w14:textId="77777777" w:rsidR="004C090D" w:rsidRDefault="004C090D" w:rsidP="00D145EC">
      <w:r>
        <w:continuationSeparator/>
      </w:r>
    </w:p>
  </w:footnote>
  <w:footnote w:id="1">
    <w:p w14:paraId="47AC66F5" w14:textId="29783E40" w:rsidR="00117F2C" w:rsidRDefault="00117F2C">
      <w:pPr>
        <w:pStyle w:val="af0"/>
      </w:pPr>
      <w:ins w:id="269" w:author="Wang Ling" w:date="2018-11-20T15:22:00Z">
        <w:r>
          <w:rPr>
            <w:rStyle w:val="af2"/>
          </w:rPr>
          <w:footnoteRef/>
        </w:r>
        <w:r>
          <w:t xml:space="preserve"> According to</w:t>
        </w:r>
      </w:ins>
      <w:ins w:id="270" w:author="Wang Ling" w:date="2018-11-20T15:24:00Z">
        <w:r>
          <w:t xml:space="preserve"> Zhou (2014), </w:t>
        </w:r>
      </w:ins>
      <w:ins w:id="271" w:author="Wang Ling" w:date="2018-11-20T15:25:00Z">
        <w:r>
          <w:t>t</w:t>
        </w:r>
        <w:r w:rsidRPr="00F945CD">
          <w:t>he savings rate is defined as savings divided by household total disposable income</w:t>
        </w:r>
        <w:r>
          <w:t>.</w:t>
        </w:r>
        <w:r w:rsidRPr="00F945CD" w:rsidDel="00F945CD">
          <w:t xml:space="preserve"> </w:t>
        </w:r>
      </w:ins>
      <w:del w:id="272" w:author="Wang Ling" w:date="2018-11-20T15:24:00Z">
        <w:r w:rsidDel="00F945CD">
          <w:fldChar w:fldCharType="begin"/>
        </w:r>
        <w:r w:rsidDel="00F945CD">
          <w:delInstrText xml:space="preserve"> ADDIN EN.CITE &lt;EndNote&gt;&lt;Cite AuthorYear="1"&gt;&lt;Author&gt;Zhou&lt;/Author&gt;&lt;Year&gt;2014&lt;/Year&gt;&lt;RecNum&gt;1959&lt;/RecNum&gt;&lt;DisplayText&gt;Zhou, W., 2014. Brothers, household financial markets and savings rate in China. Journal of Development Economics 111, 34-47.&lt;/DisplayText&gt;&lt;record&gt;&lt;rec-number&gt;1959&lt;/rec-number&gt;&lt;foreign-keys&gt;&lt;key app="EN" db-id="5av2ar2d802ax6earv6xaswcrwtpwerr9rrw"&gt;1959&lt;/key&gt;&lt;/foreign-keys&gt;&lt;ref-type name="Journal Article"&gt;17&lt;/ref-type&gt;&lt;contributors&gt;&lt;authors&gt;&lt;author&gt;Zhou, Weina&lt;/author&gt;&lt;/authors&gt;&lt;/contributors&gt;&lt;titles&gt;&lt;title&gt;Brothers, household financial markets and savings rate in China&lt;/title&gt;&lt;secondary-title&gt;Journal of Development Economics&lt;/secondary-title&gt;&lt;/titles&gt;&lt;periodical&gt;&lt;full-title&gt;Journal of Development Economics&lt;/full-title&gt;&lt;/periodical&gt;&lt;pages&gt;34-47&lt;/pages&gt;&lt;volume&gt;111&lt;/volume&gt;&lt;dates&gt;&lt;year&gt;2014&lt;/year&gt;&lt;/dates&gt;&lt;isbn&gt;0304-3878&lt;/isbn&gt;&lt;urls&gt;&lt;/urls&gt;&lt;/record&gt;&lt;/Cite&gt;&lt;/EndNote&gt;</w:delInstrText>
        </w:r>
        <w:r w:rsidDel="00F945CD">
          <w:fldChar w:fldCharType="separate"/>
        </w:r>
        <w:r w:rsidDel="00F945CD">
          <w:rPr>
            <w:noProof/>
          </w:rPr>
          <w:delText>Zhou, W., 2014. Brothers, household financial markets and savings rate in China. Journal of Development Economics 111, 34-47.</w:delText>
        </w:r>
        <w:r w:rsidDel="00F945CD">
          <w:fldChar w:fldCharType="end"/>
        </w:r>
      </w:del>
    </w:p>
  </w:footnote>
  <w:footnote w:id="2">
    <w:p w14:paraId="20AD328C" w14:textId="7477069E" w:rsidR="00117F2C" w:rsidRDefault="00117F2C" w:rsidP="00665262">
      <w:pPr>
        <w:pStyle w:val="af0"/>
      </w:pPr>
      <w:r>
        <w:rPr>
          <w:rStyle w:val="af2"/>
        </w:rPr>
        <w:footnoteRef/>
      </w:r>
      <w:r>
        <w:t xml:space="preserve"> </w:t>
      </w:r>
      <m:oMath>
        <m:sSubSup>
          <m:sSubSupPr>
            <m:ctrlPr>
              <w:rPr>
                <w:rFonts w:ascii="Cambria Math" w:hAnsi="Cambria Math"/>
              </w:rPr>
            </m:ctrlPr>
          </m:sSubSupPr>
          <m:e>
            <m:r>
              <w:rPr>
                <w:rFonts w:ascii="Cambria Math" w:hAnsi="Cambria Math"/>
              </w:rPr>
              <m:t>C</m:t>
            </m:r>
          </m:e>
          <m:sub>
            <m:r>
              <w:rPr>
                <w:rFonts w:ascii="Cambria Math" w:hAnsi="Cambria Math"/>
              </w:rPr>
              <m:t>50</m:t>
            </m:r>
          </m:sub>
          <m:sup>
            <m:r>
              <w:rPr>
                <w:rFonts w:ascii="Cambria Math" w:hAnsi="Cambria Math"/>
              </w:rPr>
              <m:t>2</m:t>
            </m:r>
          </m:sup>
        </m:sSubSup>
      </m:oMath>
      <w:r>
        <w:rPr>
          <w:rFonts w:hint="eastAsia"/>
        </w:rPr>
        <w:t>=</w:t>
      </w:r>
      <w:r>
        <w:t>50*49/2=1</w:t>
      </w:r>
      <w:ins w:id="277" w:author="Wang Ling" w:date="2018-11-21T10:23:00Z">
        <w:r>
          <w:t>,</w:t>
        </w:r>
      </w:ins>
      <w:r>
        <w:t>225</w:t>
      </w:r>
    </w:p>
  </w:footnote>
  <w:footnote w:id="3">
    <w:p w14:paraId="34DA4355" w14:textId="094DDA7E" w:rsidR="00117F2C" w:rsidRDefault="00117F2C" w:rsidP="00665262">
      <w:pPr>
        <w:pStyle w:val="af0"/>
      </w:pPr>
      <w:r>
        <w:rPr>
          <w:rStyle w:val="af2"/>
        </w:rPr>
        <w:footnoteRef/>
      </w:r>
      <w:r>
        <w:t xml:space="preserve"> </w:t>
      </w:r>
      <m:oMath>
        <m:sSubSup>
          <m:sSubSupPr>
            <m:ctrlPr>
              <w:rPr>
                <w:rFonts w:ascii="Cambria Math" w:hAnsi="Cambria Math"/>
              </w:rPr>
            </m:ctrlPr>
          </m:sSubSupPr>
          <m:e>
            <m:r>
              <w:rPr>
                <w:rFonts w:ascii="Cambria Math" w:hAnsi="Cambria Math"/>
              </w:rPr>
              <m:t>C</m:t>
            </m:r>
          </m:e>
          <m:sub>
            <m:r>
              <w:rPr>
                <w:rFonts w:ascii="Cambria Math" w:hAnsi="Cambria Math"/>
              </w:rPr>
              <m:t>53</m:t>
            </m:r>
          </m:sub>
          <m:sup>
            <m:r>
              <w:rPr>
                <w:rFonts w:ascii="Cambria Math" w:hAnsi="Cambria Math"/>
              </w:rPr>
              <m:t>2</m:t>
            </m:r>
          </m:sup>
        </m:sSubSup>
      </m:oMath>
      <w:r>
        <w:rPr>
          <w:rFonts w:hint="eastAsia"/>
        </w:rPr>
        <w:t>=</w:t>
      </w:r>
      <w:r>
        <w:t>53*52/2=1</w:t>
      </w:r>
      <w:ins w:id="278" w:author="Wang Ling" w:date="2018-11-21T10:23:00Z">
        <w:r>
          <w:t>,</w:t>
        </w:r>
      </w:ins>
      <w:r>
        <w:t>378</w:t>
      </w:r>
    </w:p>
  </w:footnote>
  <w:footnote w:id="4">
    <w:p w14:paraId="5CFEAC10" w14:textId="12290554" w:rsidR="00117F2C" w:rsidRDefault="00117F2C" w:rsidP="00665262">
      <w:pPr>
        <w:pStyle w:val="af0"/>
      </w:pPr>
      <w:r>
        <w:rPr>
          <w:rStyle w:val="af2"/>
        </w:rPr>
        <w:footnoteRef/>
      </w:r>
      <w:r>
        <w:t xml:space="preserve"> </w:t>
      </w:r>
      <m:oMath>
        <m:sSubSup>
          <m:sSubSupPr>
            <m:ctrlPr>
              <w:rPr>
                <w:rFonts w:ascii="Cambria Math" w:hAnsi="Cambria Math"/>
              </w:rPr>
            </m:ctrlPr>
          </m:sSubSupPr>
          <m:e>
            <m:r>
              <w:rPr>
                <w:rFonts w:ascii="Cambria Math" w:hAnsi="Cambria Math"/>
              </w:rPr>
              <m:t>C</m:t>
            </m:r>
          </m:e>
          <m:sub>
            <m:r>
              <w:rPr>
                <w:rFonts w:ascii="Cambria Math" w:hAnsi="Cambria Math"/>
              </w:rPr>
              <m:t>65</m:t>
            </m:r>
          </m:sub>
          <m:sup>
            <m:r>
              <w:rPr>
                <w:rFonts w:ascii="Cambria Math" w:hAnsi="Cambria Math"/>
              </w:rPr>
              <m:t>2</m:t>
            </m:r>
          </m:sup>
        </m:sSubSup>
      </m:oMath>
      <w:r>
        <w:rPr>
          <w:rFonts w:hint="eastAsia"/>
        </w:rPr>
        <w:t>=</w:t>
      </w:r>
      <w:r>
        <w:t>65*64/2=2</w:t>
      </w:r>
      <w:ins w:id="279" w:author="Wang Ling" w:date="2018-11-21T10:23:00Z">
        <w:r>
          <w:t>,</w:t>
        </w:r>
      </w:ins>
      <w:r>
        <w:t>080</w:t>
      </w:r>
    </w:p>
  </w:footnote>
  <w:footnote w:id="5">
    <w:p w14:paraId="7D400880" w14:textId="0232BC80" w:rsidR="00117F2C" w:rsidRDefault="00117F2C">
      <w:pPr>
        <w:pStyle w:val="af0"/>
      </w:pPr>
      <w:r>
        <w:rPr>
          <w:rStyle w:val="af2"/>
        </w:rPr>
        <w:footnoteRef/>
      </w:r>
      <w:r>
        <w:t xml:space="preserve"> </w:t>
      </w:r>
      <m:oMath>
        <m:sSubSup>
          <m:sSubSupPr>
            <m:ctrlPr>
              <w:rPr>
                <w:rFonts w:ascii="Cambria Math" w:hAnsi="Cambria Math"/>
              </w:rPr>
            </m:ctrlPr>
          </m:sSubSupPr>
          <m:e>
            <m:r>
              <w:rPr>
                <w:rFonts w:ascii="Cambria Math" w:hAnsi="Cambria Math"/>
              </w:rPr>
              <m:t>C</m:t>
            </m:r>
          </m:e>
          <m:sub>
            <m:r>
              <w:rPr>
                <w:rFonts w:ascii="Cambria Math" w:hAnsi="Cambria Math"/>
              </w:rPr>
              <m:t>34</m:t>
            </m:r>
          </m:sub>
          <m:sup>
            <m:r>
              <w:rPr>
                <w:rFonts w:ascii="Cambria Math" w:hAnsi="Cambria Math"/>
              </w:rPr>
              <m:t>2</m:t>
            </m:r>
          </m:sup>
        </m:sSubSup>
      </m:oMath>
      <w:r>
        <w:rPr>
          <w:rFonts w:hint="eastAsia"/>
        </w:rPr>
        <w:t>=</w:t>
      </w:r>
      <w:r>
        <w:t>34*33/2=561</w:t>
      </w:r>
    </w:p>
  </w:footnote>
  <w:footnote w:id="6">
    <w:p w14:paraId="00EAAB91" w14:textId="716ADC91" w:rsidR="00117F2C" w:rsidRDefault="00117F2C" w:rsidP="00EC59B9">
      <w:pPr>
        <w:pStyle w:val="af0"/>
      </w:pPr>
      <w:r>
        <w:rPr>
          <w:rStyle w:val="af2"/>
        </w:rPr>
        <w:footnoteRef/>
      </w:r>
      <w:r>
        <w:t xml:space="preserve"> </w:t>
      </w:r>
      <m:oMath>
        <m:sSubSup>
          <m:sSubSupPr>
            <m:ctrlPr>
              <w:ins w:id="420" w:author="Wang Ling" w:date="2018-11-20T16:59:00Z">
                <w:rPr>
                  <w:rFonts w:ascii="Cambria Math" w:hAnsi="Cambria Math"/>
                </w:rPr>
              </w:ins>
            </m:ctrlPr>
          </m:sSubSupPr>
          <m:e>
            <m:r>
              <w:ins w:id="421" w:author="Wang Ling" w:date="2018-11-20T16:59:00Z">
                <w:rPr>
                  <w:rFonts w:ascii="Cambria Math" w:hAnsi="Cambria Math"/>
                </w:rPr>
                <m:t>C</m:t>
              </w:ins>
            </m:r>
          </m:e>
          <m:sub>
            <m:r>
              <w:ins w:id="422" w:author="Wang Ling" w:date="2018-11-20T16:59:00Z">
                <w:rPr>
                  <w:rFonts w:ascii="Cambria Math" w:hAnsi="Cambria Math"/>
                </w:rPr>
                <m:t>30</m:t>
              </w:ins>
            </m:r>
          </m:sub>
          <m:sup>
            <m:r>
              <w:ins w:id="423" w:author="Wang Ling" w:date="2018-11-20T16:59:00Z">
                <w:rPr>
                  <w:rFonts w:ascii="Cambria Math" w:hAnsi="Cambria Math"/>
                </w:rPr>
                <m:t>2</m:t>
              </w:ins>
            </m:r>
          </m:sup>
        </m:sSubSup>
      </m:oMath>
      <w:ins w:id="424" w:author="Wang Ling" w:date="2018-11-20T16:59:00Z">
        <w:r>
          <w:rPr>
            <w:rFonts w:hint="eastAsia"/>
          </w:rPr>
          <w:t>=</w:t>
        </w:r>
        <w:r>
          <w:t xml:space="preserve">30*29/2=435; </w:t>
        </w:r>
      </w:ins>
      <m:oMath>
        <m:sSubSup>
          <m:sSubSupPr>
            <m:ctrlPr>
              <w:rPr>
                <w:rFonts w:ascii="Cambria Math" w:hAnsi="Cambria Math"/>
              </w:rPr>
            </m:ctrlPr>
          </m:sSubSupPr>
          <m:e>
            <m:r>
              <w:rPr>
                <w:rFonts w:ascii="Cambria Math" w:hAnsi="Cambria Math"/>
              </w:rPr>
              <m:t>C</m:t>
            </m:r>
          </m:e>
          <m:sub>
            <m:r>
              <w:rPr>
                <w:rFonts w:ascii="Cambria Math" w:hAnsi="Cambria Math"/>
              </w:rPr>
              <m:t>33</m:t>
            </m:r>
          </m:sub>
          <m:sup>
            <m:r>
              <w:rPr>
                <w:rFonts w:ascii="Cambria Math" w:hAnsi="Cambria Math"/>
              </w:rPr>
              <m:t>2</m:t>
            </m:r>
          </m:sup>
        </m:sSubSup>
      </m:oMath>
      <w:r>
        <w:rPr>
          <w:rFonts w:hint="eastAsia"/>
        </w:rPr>
        <w:t>=</w:t>
      </w:r>
      <w:r>
        <w:t>33*32/2=528</w:t>
      </w:r>
      <w:ins w:id="425" w:author="Wang Ling" w:date="2018-11-20T16:59:00Z">
        <w:r>
          <w:t xml:space="preserve"> </w:t>
        </w:r>
      </w:ins>
      <w:del w:id="426" w:author="Wang Ling" w:date="2018-11-20T16:59:00Z">
        <w:r w:rsidDel="0062032A">
          <w:delText>;</w:delText>
        </w:r>
        <w:r w:rsidDel="007B5B73">
          <w:delText xml:space="preserve"> </w:delText>
        </w:r>
      </w:del>
      <m:oMath>
        <m:sSubSup>
          <m:sSubSupPr>
            <m:ctrlPr>
              <w:del w:id="427" w:author="Wang Ling" w:date="2018-11-20T16:58:00Z">
                <w:rPr>
                  <w:rFonts w:ascii="Cambria Math" w:hAnsi="Cambria Math"/>
                </w:rPr>
              </w:del>
            </m:ctrlPr>
          </m:sSubSupPr>
          <m:e>
            <m:r>
              <w:del w:id="428" w:author="Wang Ling" w:date="2018-11-20T16:58:00Z">
                <w:rPr>
                  <w:rFonts w:ascii="Cambria Math" w:hAnsi="Cambria Math"/>
                </w:rPr>
                <m:t>C</m:t>
              </w:del>
            </m:r>
          </m:e>
          <m:sub>
            <m:r>
              <w:del w:id="429" w:author="Wang Ling" w:date="2018-11-20T16:58:00Z">
                <w:rPr>
                  <w:rFonts w:ascii="Cambria Math" w:hAnsi="Cambria Math"/>
                </w:rPr>
                <m:t>30</m:t>
              </w:del>
            </m:r>
          </m:sub>
          <m:sup>
            <m:r>
              <w:del w:id="430" w:author="Wang Ling" w:date="2018-11-20T16:58:00Z">
                <w:rPr>
                  <w:rFonts w:ascii="Cambria Math" w:hAnsi="Cambria Math"/>
                </w:rPr>
                <m:t>2</m:t>
              </w:del>
            </m:r>
          </m:sup>
        </m:sSubSup>
      </m:oMath>
      <w:del w:id="431" w:author="Wang Ling" w:date="2018-11-20T16:58:00Z">
        <w:r w:rsidDel="0062032A">
          <w:rPr>
            <w:rFonts w:hint="eastAsia"/>
          </w:rPr>
          <w:delText>=</w:delText>
        </w:r>
        <w:r w:rsidDel="0062032A">
          <w:delText>30*29/2=435;</w:delText>
        </w:r>
        <m:oMath>
          <m:r>
            <m:rPr>
              <m:sty m:val="p"/>
            </m:rPr>
            <w:rPr>
              <w:rFonts w:ascii="Cambria Math" w:hAnsi="Cambria Math"/>
            </w:rPr>
            <m:t xml:space="preserve"> </m:t>
          </m:r>
        </m:oMath>
      </w:del>
      <m:oMath>
        <m:sSubSup>
          <m:sSubSupPr>
            <m:ctrlPr>
              <w:del w:id="432" w:author="Wang Ling" w:date="2018-11-20T16:59:00Z">
                <w:rPr>
                  <w:rFonts w:ascii="Cambria Math" w:hAnsi="Cambria Math"/>
                </w:rPr>
              </w:del>
            </m:ctrlPr>
          </m:sSubSupPr>
          <m:e>
            <m:r>
              <w:del w:id="433" w:author="Wang Ling" w:date="2018-11-20T16:59:00Z">
                <w:rPr>
                  <w:rFonts w:ascii="Cambria Math" w:hAnsi="Cambria Math"/>
                </w:rPr>
                <m:t>C</m:t>
              </w:del>
            </m:r>
          </m:e>
          <m:sub>
            <m:r>
              <w:del w:id="434" w:author="Wang Ling" w:date="2018-11-20T16:59:00Z">
                <w:rPr>
                  <w:rFonts w:ascii="Cambria Math" w:hAnsi="Cambria Math"/>
                </w:rPr>
                <m:t>31</m:t>
              </w:del>
            </m:r>
          </m:sub>
          <m:sup>
            <m:r>
              <w:del w:id="435" w:author="Wang Ling" w:date="2018-11-20T16:59:00Z">
                <w:rPr>
                  <w:rFonts w:ascii="Cambria Math" w:hAnsi="Cambria Math"/>
                </w:rPr>
                <m:t>2</m:t>
              </w:del>
            </m:r>
          </m:sup>
        </m:sSubSup>
      </m:oMath>
      <w:del w:id="436" w:author="Wang Ling" w:date="2018-11-20T16:59:00Z">
        <w:r w:rsidDel="0062032A">
          <w:rPr>
            <w:rFonts w:hint="eastAsia"/>
          </w:rPr>
          <w:delText>=</w:delText>
        </w:r>
        <w:r w:rsidDel="0062032A">
          <w:delText>31*30/2=465</w:delText>
        </w:r>
      </w:del>
    </w:p>
  </w:footnote>
  <w:footnote w:id="7">
    <w:p w14:paraId="53FA32CD" w14:textId="585A369A" w:rsidR="00117F2C" w:rsidRPr="00A03618" w:rsidRDefault="00117F2C" w:rsidP="008E2B65">
      <w:pPr>
        <w:pStyle w:val="af0"/>
      </w:pPr>
      <w:r>
        <w:rPr>
          <w:rStyle w:val="af2"/>
        </w:rPr>
        <w:footnoteRef/>
      </w:r>
      <w:r>
        <w:t xml:space="preserve"> </w:t>
      </w:r>
      <m:oMath>
        <m:sSub>
          <m:sSubPr>
            <m:ctrlPr>
              <w:rPr>
                <w:rFonts w:ascii="Cambria Math" w:hAnsi="Cambria Math"/>
              </w:rPr>
            </m:ctrlPr>
          </m:sSubPr>
          <m:e>
            <m:r>
              <m:rPr>
                <m:sty m:val="p"/>
              </m:rPr>
              <w:rPr>
                <w:rFonts w:ascii="Cambria Math" w:hAnsi="Cambria Math"/>
              </w:rPr>
              <m:t>geographic distance</m:t>
            </m:r>
          </m:e>
          <m:sub>
            <m:r>
              <m:rPr>
                <m:sty m:val="p"/>
              </m:rPr>
              <w:rPr>
                <w:rFonts w:ascii="Cambria Math" w:hAnsi="Cambria Math"/>
              </w:rPr>
              <m:t>ij</m:t>
            </m:r>
          </m:sub>
        </m:sSub>
      </m:oMath>
      <w:r w:rsidRPr="008E2B65">
        <w:t>=6371.004km</w:t>
      </w:r>
      <w:r w:rsidRPr="008E2B65">
        <w:t/>
      </w:r>
      <w:r w:rsidRPr="008E2B65">
        <w:t/>
      </w:r>
      <w:r w:rsidRPr="008E2B65">
        <w:t/>
      </w:r>
      <w:r w:rsidRPr="008E2B65">
        <w:t>×arc</w:t>
      </w:r>
      <m:oMath>
        <m:func>
          <m:funcPr>
            <m:ctrlPr>
              <w:rPr>
                <w:rFonts w:ascii="Cambria Math" w:hAnsi="Cambria Math"/>
              </w:rPr>
            </m:ctrlPr>
          </m:funcPr>
          <m:fName>
            <m:r>
              <m:rPr>
                <m:sty m:val="p"/>
              </m:rPr>
              <w:rPr>
                <w:rFonts w:ascii="Cambria Math" w:hAnsi="Cambria Math"/>
              </w:rPr>
              <m:t>cos</m:t>
            </m:r>
          </m:fName>
          <m:e>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i</m:t>
                        </m:r>
                      </m:sub>
                    </m:sSub>
                    <m:func>
                      <m:funcPr>
                        <m:ctrlPr>
                          <w:rPr>
                            <w:rFonts w:ascii="Cambria Math" w:hAnsi="Cambria Math"/>
                          </w:rPr>
                        </m:ctrlPr>
                      </m:funcPr>
                      <m:fName>
                        <m:r>
                          <m:rPr>
                            <m:sty m:val="p"/>
                          </m:rPr>
                          <w:rPr>
                            <w:rFonts w:ascii="Cambria Math" w:hAnsi="Cambria Math"/>
                          </w:rPr>
                          <m:t>sin</m:t>
                        </m:r>
                      </m:fName>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j</m:t>
                            </m:r>
                          </m:sub>
                        </m:sSub>
                        <m:r>
                          <m:rPr>
                            <m:sty m:val="p"/>
                          </m:rPr>
                          <w:rPr>
                            <w:rFonts w:ascii="Cambria Math" w:hAnsi="Cambria Math"/>
                          </w:rPr>
                          <m:t>+</m:t>
                        </m:r>
                      </m:e>
                    </m:func>
                  </m:e>
                </m:func>
                <m:func>
                  <m:funcPr>
                    <m:ctrlPr>
                      <w:rPr>
                        <w:rFonts w:ascii="Cambria Math" w:hAnsi="Cambria Math"/>
                      </w:rPr>
                    </m:ctrlPr>
                  </m:funcPr>
                  <m:fName>
                    <m:r>
                      <m:rPr>
                        <m:sty m:val="p"/>
                      </m:rPr>
                      <w:rPr>
                        <w:rFonts w:ascii="Cambria Math" w:hAnsi="Cambria Math"/>
                      </w:rPr>
                      <m:t>cos</m:t>
                    </m:r>
                  </m:fName>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i</m:t>
                        </m:r>
                      </m:sub>
                    </m:sSub>
                    <m:func>
                      <m:funcPr>
                        <m:ctrlPr>
                          <w:rPr>
                            <w:rFonts w:ascii="Cambria Math" w:hAnsi="Cambria Math"/>
                          </w:rPr>
                        </m:ctrlPr>
                      </m:funcPr>
                      <m:fName>
                        <m:r>
                          <m:rPr>
                            <m:sty m:val="p"/>
                          </m:rPr>
                          <w:rPr>
                            <w:rFonts w:ascii="Cambria Math" w:hAnsi="Cambria Math"/>
                          </w:rPr>
                          <m:t>cos</m:t>
                        </m:r>
                      </m:fName>
                      <m:e>
                        <m:sSub>
                          <m:sSubPr>
                            <m:ctrlPr>
                              <w:rPr>
                                <w:rFonts w:ascii="Cambria Math" w:hAnsi="Cambria Math"/>
                              </w:rPr>
                            </m:ctrlPr>
                          </m:sSubPr>
                          <m:e>
                            <m:r>
                              <m:rPr>
                                <m:sty m:val="p"/>
                              </m:rPr>
                              <w:rPr>
                                <w:rFonts w:ascii="Cambria Math" w:hAnsi="Cambria Math"/>
                              </w:rPr>
                              <m:t>β</m:t>
                            </m:r>
                          </m:e>
                          <m:sub>
                            <m:r>
                              <m:rPr>
                                <m:sty m:val="p"/>
                              </m:rPr>
                              <w:rPr>
                                <w:rFonts w:ascii="Cambria Math" w:hAnsi="Cambria Math"/>
                              </w:rPr>
                              <m:t>j</m:t>
                            </m:r>
                          </m:sub>
                        </m:sSub>
                        <m:func>
                          <m:funcPr>
                            <m:ctrlPr>
                              <w:rPr>
                                <w:rFonts w:ascii="Cambria Math" w:hAnsi="Cambria Math"/>
                              </w:rPr>
                            </m:ctrlPr>
                          </m:funcPr>
                          <m:fName>
                            <m:r>
                              <m:rPr>
                                <m:sty m:val="p"/>
                              </m:rPr>
                              <w:rPr>
                                <w:rFonts w:ascii="Cambria Math" w:hAnsi="Cambria Math"/>
                              </w:rPr>
                              <m:t>cos</m:t>
                            </m:r>
                          </m:fName>
                          <m:e>
                            <m:sSub>
                              <m:sSubPr>
                                <m:ctrlPr>
                                  <w:rPr>
                                    <w:rFonts w:ascii="Cambria Math" w:hAnsi="Cambria Math"/>
                                  </w:rPr>
                                </m:ctrlPr>
                              </m:sSubPr>
                              <m:e>
                                <m:r>
                                  <m:rPr>
                                    <m:sty m:val="p"/>
                                  </m:rPr>
                                  <w:rPr>
                                    <w:rFonts w:ascii="Cambria Math" w:hAnsi="Cambria Math"/>
                                  </w:rPr>
                                  <m:t>(α</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α</m:t>
                                </m:r>
                              </m:e>
                              <m:sub>
                                <m:r>
                                  <m:rPr>
                                    <m:sty m:val="p"/>
                                  </m:rPr>
                                  <w:rPr>
                                    <w:rFonts w:ascii="Cambria Math" w:hAnsi="Cambria Math"/>
                                  </w:rPr>
                                  <m:t>j</m:t>
                                </m:r>
                              </m:sub>
                            </m:sSub>
                            <m:r>
                              <m:rPr>
                                <m:sty m:val="p"/>
                              </m:rPr>
                              <w:rPr>
                                <w:rFonts w:ascii="Cambria Math" w:hAnsi="Cambria Math"/>
                              </w:rPr>
                              <m:t>)</m:t>
                            </m:r>
                          </m:e>
                        </m:func>
                      </m:e>
                    </m:func>
                  </m:e>
                </m:func>
              </m:e>
            </m:d>
          </m:e>
        </m:func>
      </m:oMath>
      <w:r w:rsidRPr="00FC189B">
        <w:t xml:space="preserve">, </w:t>
      </w:r>
      <w:r w:rsidRPr="00A03618">
        <w:t>where</w:t>
      </w:r>
      <w:r>
        <w:t xml:space="preserve"> 6371.004km is e</w:t>
      </w:r>
      <w:r w:rsidRPr="003970B7">
        <w:t xml:space="preserve">arth’s </w:t>
      </w:r>
      <w:r>
        <w:t xml:space="preserve">mean </w:t>
      </w:r>
      <w:r w:rsidRPr="003970B7">
        <w:t>radius</w:t>
      </w:r>
      <w:r>
        <w:t>,</w:t>
      </w:r>
      <w:r w:rsidRPr="00A03618">
        <w:t xml:space="preserve"> </w:t>
      </w:r>
      <m:oMath>
        <m:sSub>
          <m:sSubPr>
            <m:ctrlPr>
              <w:rPr>
                <w:rFonts w:ascii="Cambria Math" w:hAnsi="Cambria Math"/>
              </w:rPr>
            </m:ctrlPr>
          </m:sSubPr>
          <m:e>
            <m:r>
              <w:rPr>
                <w:rFonts w:ascii="Cambria Math" w:hAnsi="Cambria Math"/>
              </w:rPr>
              <m:t>α</m:t>
            </m:r>
          </m:e>
          <m:sub>
            <m:r>
              <w:rPr>
                <w:rFonts w:ascii="Cambria Math" w:hAnsi="Cambria Math"/>
              </w:rPr>
              <m:t>i</m:t>
            </m:r>
          </m:sub>
        </m:sSub>
      </m:oMath>
      <w:r w:rsidRPr="00A03618">
        <w:t xml:space="preserve"> and </w:t>
      </w:r>
      <m:oMath>
        <m:sSub>
          <m:sSubPr>
            <m:ctrlPr>
              <w:rPr>
                <w:rFonts w:ascii="Cambria Math" w:hAnsi="Cambria Math"/>
              </w:rPr>
            </m:ctrlPr>
          </m:sSubPr>
          <m:e>
            <m:r>
              <w:rPr>
                <w:rFonts w:ascii="Cambria Math" w:hAnsi="Cambria Math"/>
              </w:rPr>
              <m:t>α</m:t>
            </m:r>
          </m:e>
          <m:sub>
            <m:r>
              <w:rPr>
                <w:rFonts w:ascii="Cambria Math" w:hAnsi="Cambria Math"/>
              </w:rPr>
              <m:t>j</m:t>
            </m:r>
          </m:sub>
        </m:sSub>
      </m:oMath>
      <w:r w:rsidRPr="00A03618">
        <w:t xml:space="preserve"> are the longitudes and </w:t>
      </w:r>
      <m:oMath>
        <m:sSub>
          <m:sSubPr>
            <m:ctrlPr>
              <w:rPr>
                <w:rFonts w:ascii="Cambria Math" w:hAnsi="Cambria Math"/>
              </w:rPr>
            </m:ctrlPr>
          </m:sSubPr>
          <m:e>
            <m:r>
              <w:rPr>
                <w:rFonts w:ascii="Cambria Math" w:hAnsi="Cambria Math"/>
              </w:rPr>
              <m:t>β</m:t>
            </m:r>
          </m:e>
          <m:sub>
            <m:r>
              <w:rPr>
                <w:rFonts w:ascii="Cambria Math" w:hAnsi="Cambria Math"/>
              </w:rPr>
              <m:t>i</m:t>
            </m:r>
          </m:sub>
        </m:sSub>
      </m:oMath>
      <w:r w:rsidRPr="00A03618">
        <w:t xml:space="preserve"> and </w:t>
      </w:r>
      <m:oMath>
        <m:sSub>
          <m:sSubPr>
            <m:ctrlPr>
              <w:rPr>
                <w:rFonts w:ascii="Cambria Math" w:hAnsi="Cambria Math"/>
              </w:rPr>
            </m:ctrlPr>
          </m:sSubPr>
          <m:e>
            <m:r>
              <w:rPr>
                <w:rFonts w:ascii="Cambria Math" w:hAnsi="Cambria Math"/>
              </w:rPr>
              <m:t>β</m:t>
            </m:r>
          </m:e>
          <m:sub>
            <m:r>
              <w:rPr>
                <w:rFonts w:ascii="Cambria Math" w:hAnsi="Cambria Math"/>
              </w:rPr>
              <m:t>j</m:t>
            </m:r>
          </m:sub>
        </m:sSub>
      </m:oMath>
      <w:r w:rsidRPr="00A03618">
        <w:t xml:space="preserve"> are the latitudes of the </w:t>
      </w:r>
      <w:r>
        <w:t>city</w:t>
      </w:r>
      <w:r w:rsidRPr="00A03618">
        <w:t xml:space="preserve"> i and j, respectively (both latitude and longitude are in radians).</w:t>
      </w:r>
    </w:p>
  </w:footnote>
  <w:footnote w:id="8">
    <w:p w14:paraId="2D85E2A5" w14:textId="28F15B3E" w:rsidR="00117F2C" w:rsidRDefault="00117F2C">
      <w:pPr>
        <w:pStyle w:val="af0"/>
      </w:pPr>
      <w:ins w:id="674" w:author="Wang Ling" w:date="2018-11-21T15:00:00Z">
        <w:r>
          <w:rPr>
            <w:rStyle w:val="af2"/>
          </w:rPr>
          <w:footnoteRef/>
        </w:r>
        <w:r>
          <w:t xml:space="preserve"> W</w:t>
        </w:r>
        <w:r w:rsidRPr="00355677">
          <w:t>e calculate the difference</w:t>
        </w:r>
      </w:ins>
      <w:ins w:id="675" w:author="Wang Ling" w:date="2018-11-22T10:56:00Z">
        <w:r w:rsidR="00647958">
          <w:t>s</w:t>
        </w:r>
      </w:ins>
      <w:ins w:id="676" w:author="Wang Ling" w:date="2018-11-21T15:00:00Z">
        <w:r w:rsidRPr="00355677">
          <w:t xml:space="preserve"> in preferences and behaviors across cities among males and females</w:t>
        </w:r>
        <w:r>
          <w:t xml:space="preserve"> separately</w:t>
        </w:r>
      </w:ins>
      <w:ins w:id="677" w:author="Wang Ling" w:date="2018-11-21T15:01:00Z">
        <w:r w:rsidR="00A87533">
          <w:t>, and</w:t>
        </w:r>
      </w:ins>
      <w:ins w:id="678" w:author="Wang Ling" w:date="2018-11-21T15:08:00Z">
        <w:r>
          <w:t xml:space="preserve"> will use them as dependent variables.</w:t>
        </w:r>
      </w:ins>
    </w:p>
  </w:footnote>
</w:footnotes>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ang Ling">
    <w15:presenceInfo w15:providerId="None" w15:userId="Wang Li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 Econ Behavior and Org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5av2ar2d802ax6earv6xaswcrwtpwerr9rrw&quot;&gt;G4 reference&lt;record-ids&gt;&lt;item&gt;1800&lt;/item&gt;&lt;item&gt;1801&lt;/item&gt;&lt;item&gt;1802&lt;/item&gt;&lt;item&gt;1803&lt;/item&gt;&lt;item&gt;1806&lt;/item&gt;&lt;item&gt;1808&lt;/item&gt;&lt;item&gt;1809&lt;/item&gt;&lt;item&gt;1812&lt;/item&gt;&lt;item&gt;1814&lt;/item&gt;&lt;item&gt;1815&lt;/item&gt;&lt;item&gt;1816&lt;/item&gt;&lt;item&gt;1817&lt;/item&gt;&lt;item&gt;1820&lt;/item&gt;&lt;item&gt;1879&lt;/item&gt;&lt;item&gt;1880&lt;/item&gt;&lt;item&gt;1882&lt;/item&gt;&lt;item&gt;1883&lt;/item&gt;&lt;item&gt;1884&lt;/item&gt;&lt;item&gt;1885&lt;/item&gt;&lt;item&gt;1886&lt;/item&gt;&lt;item&gt;1887&lt;/item&gt;&lt;item&gt;1888&lt;/item&gt;&lt;item&gt;1893&lt;/item&gt;&lt;item&gt;1895&lt;/item&gt;&lt;item&gt;1896&lt;/item&gt;&lt;item&gt;1897&lt;/item&gt;&lt;item&gt;1898&lt;/item&gt;&lt;item&gt;1899&lt;/item&gt;&lt;item&gt;1900&lt;/item&gt;&lt;item&gt;1901&lt;/item&gt;&lt;item&gt;1902&lt;/item&gt;&lt;item&gt;1904&lt;/item&gt;&lt;item&gt;1905&lt;/item&gt;&lt;item&gt;1906&lt;/item&gt;&lt;item&gt;1907&lt;/item&gt;&lt;item&gt;1908&lt;/item&gt;&lt;item&gt;1909&lt;/item&gt;&lt;item&gt;1910&lt;/item&gt;&lt;item&gt;1911&lt;/item&gt;&lt;item&gt;1912&lt;/item&gt;&lt;item&gt;1913&lt;/item&gt;&lt;item&gt;1915&lt;/item&gt;&lt;item&gt;1916&lt;/item&gt;&lt;item&gt;1917&lt;/item&gt;&lt;item&gt;1918&lt;/item&gt;&lt;item&gt;1919&lt;/item&gt;&lt;item&gt;1920&lt;/item&gt;&lt;item&gt;1921&lt;/item&gt;&lt;item&gt;1922&lt;/item&gt;&lt;item&gt;1959&lt;/item&gt;&lt;item&gt;1960&lt;/item&gt;&lt;item&gt;1961&lt;/item&gt;&lt;item&gt;1962&lt;/item&gt;&lt;item&gt;1964&lt;/item&gt;&lt;item&gt;1965&lt;/item&gt;&lt;/record-ids&gt;&lt;/item&gt;&lt;/Libraries&gt;"/>
  </w:docVars>
  <w:rsids>
    <w:rsidRoot w:val="00A44160"/>
    <w:rsid w:val="00002544"/>
    <w:rsid w:val="00017CCA"/>
    <w:rsid w:val="000204CB"/>
    <w:rsid w:val="000208B5"/>
    <w:rsid w:val="00021F65"/>
    <w:rsid w:val="000273A3"/>
    <w:rsid w:val="00030630"/>
    <w:rsid w:val="0003150C"/>
    <w:rsid w:val="00033026"/>
    <w:rsid w:val="00040D79"/>
    <w:rsid w:val="0004102A"/>
    <w:rsid w:val="00052A3A"/>
    <w:rsid w:val="00053364"/>
    <w:rsid w:val="00056DC4"/>
    <w:rsid w:val="000624E9"/>
    <w:rsid w:val="000654D7"/>
    <w:rsid w:val="00065AD4"/>
    <w:rsid w:val="0006671D"/>
    <w:rsid w:val="00072F7B"/>
    <w:rsid w:val="000802E4"/>
    <w:rsid w:val="0008039C"/>
    <w:rsid w:val="00094ADF"/>
    <w:rsid w:val="00095B40"/>
    <w:rsid w:val="00095CEC"/>
    <w:rsid w:val="00096175"/>
    <w:rsid w:val="000A22D2"/>
    <w:rsid w:val="000A2937"/>
    <w:rsid w:val="000A3C76"/>
    <w:rsid w:val="000A42E4"/>
    <w:rsid w:val="000A64D5"/>
    <w:rsid w:val="000B0981"/>
    <w:rsid w:val="000B1B76"/>
    <w:rsid w:val="000B33E2"/>
    <w:rsid w:val="000C0E80"/>
    <w:rsid w:val="000D2B24"/>
    <w:rsid w:val="000D47A6"/>
    <w:rsid w:val="000D63AC"/>
    <w:rsid w:val="000F4D32"/>
    <w:rsid w:val="000F5984"/>
    <w:rsid w:val="001006F1"/>
    <w:rsid w:val="001032A7"/>
    <w:rsid w:val="00117F2C"/>
    <w:rsid w:val="00120C4F"/>
    <w:rsid w:val="0012773A"/>
    <w:rsid w:val="0013219A"/>
    <w:rsid w:val="00133326"/>
    <w:rsid w:val="001426A5"/>
    <w:rsid w:val="001467C0"/>
    <w:rsid w:val="0015123E"/>
    <w:rsid w:val="00156836"/>
    <w:rsid w:val="00172DEF"/>
    <w:rsid w:val="00172F9F"/>
    <w:rsid w:val="0017493C"/>
    <w:rsid w:val="00175905"/>
    <w:rsid w:val="001855EA"/>
    <w:rsid w:val="0018704D"/>
    <w:rsid w:val="001874C5"/>
    <w:rsid w:val="001908FF"/>
    <w:rsid w:val="00196916"/>
    <w:rsid w:val="001A3C11"/>
    <w:rsid w:val="001B20AD"/>
    <w:rsid w:val="001B3237"/>
    <w:rsid w:val="001B3732"/>
    <w:rsid w:val="001C09A1"/>
    <w:rsid w:val="001C5C29"/>
    <w:rsid w:val="001C7703"/>
    <w:rsid w:val="001D6D86"/>
    <w:rsid w:val="001D7D4A"/>
    <w:rsid w:val="001E4DCD"/>
    <w:rsid w:val="00203753"/>
    <w:rsid w:val="00203F8B"/>
    <w:rsid w:val="00207A7A"/>
    <w:rsid w:val="00215AB4"/>
    <w:rsid w:val="002176B8"/>
    <w:rsid w:val="00227839"/>
    <w:rsid w:val="0023068A"/>
    <w:rsid w:val="00234799"/>
    <w:rsid w:val="002368C9"/>
    <w:rsid w:val="00241871"/>
    <w:rsid w:val="00245351"/>
    <w:rsid w:val="00263C3B"/>
    <w:rsid w:val="002658D9"/>
    <w:rsid w:val="00266837"/>
    <w:rsid w:val="0027054E"/>
    <w:rsid w:val="0027153A"/>
    <w:rsid w:val="00272352"/>
    <w:rsid w:val="00285171"/>
    <w:rsid w:val="00292677"/>
    <w:rsid w:val="0029379E"/>
    <w:rsid w:val="00295F1F"/>
    <w:rsid w:val="002A1E5B"/>
    <w:rsid w:val="002A7D3D"/>
    <w:rsid w:val="002B10C8"/>
    <w:rsid w:val="002B1266"/>
    <w:rsid w:val="002B3C3C"/>
    <w:rsid w:val="002B58B3"/>
    <w:rsid w:val="002B5C72"/>
    <w:rsid w:val="002B6351"/>
    <w:rsid w:val="002C0848"/>
    <w:rsid w:val="002E09BB"/>
    <w:rsid w:val="002E0E62"/>
    <w:rsid w:val="002E611E"/>
    <w:rsid w:val="002F041E"/>
    <w:rsid w:val="002F560E"/>
    <w:rsid w:val="002F6D16"/>
    <w:rsid w:val="0030170A"/>
    <w:rsid w:val="00301858"/>
    <w:rsid w:val="003047FA"/>
    <w:rsid w:val="00311AE1"/>
    <w:rsid w:val="00326A4F"/>
    <w:rsid w:val="003277A6"/>
    <w:rsid w:val="00330BA3"/>
    <w:rsid w:val="00331091"/>
    <w:rsid w:val="003369A4"/>
    <w:rsid w:val="00347064"/>
    <w:rsid w:val="003548D6"/>
    <w:rsid w:val="00355677"/>
    <w:rsid w:val="0035587E"/>
    <w:rsid w:val="00357BFF"/>
    <w:rsid w:val="003663C3"/>
    <w:rsid w:val="00371038"/>
    <w:rsid w:val="00372FDC"/>
    <w:rsid w:val="00375794"/>
    <w:rsid w:val="0039293D"/>
    <w:rsid w:val="00394F33"/>
    <w:rsid w:val="00396DB9"/>
    <w:rsid w:val="003970B7"/>
    <w:rsid w:val="003970FE"/>
    <w:rsid w:val="003A30A8"/>
    <w:rsid w:val="003B0B14"/>
    <w:rsid w:val="003B4C1D"/>
    <w:rsid w:val="003B4DD2"/>
    <w:rsid w:val="003B721D"/>
    <w:rsid w:val="003C266B"/>
    <w:rsid w:val="003C4213"/>
    <w:rsid w:val="003D0271"/>
    <w:rsid w:val="003E17A4"/>
    <w:rsid w:val="003E4425"/>
    <w:rsid w:val="003E6069"/>
    <w:rsid w:val="003E787E"/>
    <w:rsid w:val="003F5B5B"/>
    <w:rsid w:val="0040281E"/>
    <w:rsid w:val="004109A2"/>
    <w:rsid w:val="00412CF0"/>
    <w:rsid w:val="00414244"/>
    <w:rsid w:val="00417339"/>
    <w:rsid w:val="004178BF"/>
    <w:rsid w:val="00423EE9"/>
    <w:rsid w:val="004360BD"/>
    <w:rsid w:val="00441B5F"/>
    <w:rsid w:val="0045370B"/>
    <w:rsid w:val="00456954"/>
    <w:rsid w:val="004601CC"/>
    <w:rsid w:val="004603D7"/>
    <w:rsid w:val="004604FC"/>
    <w:rsid w:val="004648BE"/>
    <w:rsid w:val="00471EE8"/>
    <w:rsid w:val="00475107"/>
    <w:rsid w:val="00481E3A"/>
    <w:rsid w:val="00491534"/>
    <w:rsid w:val="004A157E"/>
    <w:rsid w:val="004A2975"/>
    <w:rsid w:val="004A3F20"/>
    <w:rsid w:val="004A43BD"/>
    <w:rsid w:val="004C090D"/>
    <w:rsid w:val="004C123E"/>
    <w:rsid w:val="004C2E85"/>
    <w:rsid w:val="004C67D4"/>
    <w:rsid w:val="004D2083"/>
    <w:rsid w:val="004D39A0"/>
    <w:rsid w:val="004D5120"/>
    <w:rsid w:val="004E1791"/>
    <w:rsid w:val="004E281C"/>
    <w:rsid w:val="004E39E9"/>
    <w:rsid w:val="004E4513"/>
    <w:rsid w:val="004F1D1B"/>
    <w:rsid w:val="004F246D"/>
    <w:rsid w:val="004F3BAC"/>
    <w:rsid w:val="00522E4C"/>
    <w:rsid w:val="00526031"/>
    <w:rsid w:val="00527E18"/>
    <w:rsid w:val="00527E1C"/>
    <w:rsid w:val="005311B1"/>
    <w:rsid w:val="0053277F"/>
    <w:rsid w:val="005351F6"/>
    <w:rsid w:val="00537FAB"/>
    <w:rsid w:val="00543D0E"/>
    <w:rsid w:val="0054694B"/>
    <w:rsid w:val="00547F85"/>
    <w:rsid w:val="00555555"/>
    <w:rsid w:val="00565C89"/>
    <w:rsid w:val="00567D80"/>
    <w:rsid w:val="00575D59"/>
    <w:rsid w:val="00576DC5"/>
    <w:rsid w:val="005771A9"/>
    <w:rsid w:val="005918C5"/>
    <w:rsid w:val="00591989"/>
    <w:rsid w:val="005A34EA"/>
    <w:rsid w:val="005A4FD9"/>
    <w:rsid w:val="005A65EE"/>
    <w:rsid w:val="005B16B8"/>
    <w:rsid w:val="005B3ADE"/>
    <w:rsid w:val="005B6438"/>
    <w:rsid w:val="005B7553"/>
    <w:rsid w:val="005C2903"/>
    <w:rsid w:val="005C3CAF"/>
    <w:rsid w:val="005C4837"/>
    <w:rsid w:val="005F2F7F"/>
    <w:rsid w:val="005F58FB"/>
    <w:rsid w:val="005F761B"/>
    <w:rsid w:val="00601702"/>
    <w:rsid w:val="00613599"/>
    <w:rsid w:val="006158A2"/>
    <w:rsid w:val="0062032A"/>
    <w:rsid w:val="006206EC"/>
    <w:rsid w:val="00647801"/>
    <w:rsid w:val="00647958"/>
    <w:rsid w:val="00652767"/>
    <w:rsid w:val="00656A55"/>
    <w:rsid w:val="00662EEC"/>
    <w:rsid w:val="006630F9"/>
    <w:rsid w:val="006638A2"/>
    <w:rsid w:val="00665262"/>
    <w:rsid w:val="006679B8"/>
    <w:rsid w:val="00670AE4"/>
    <w:rsid w:val="0067643F"/>
    <w:rsid w:val="0068015D"/>
    <w:rsid w:val="006819E9"/>
    <w:rsid w:val="00687AAC"/>
    <w:rsid w:val="00687FAB"/>
    <w:rsid w:val="006902DE"/>
    <w:rsid w:val="006A3A3A"/>
    <w:rsid w:val="006A5A8D"/>
    <w:rsid w:val="006B179E"/>
    <w:rsid w:val="006B4967"/>
    <w:rsid w:val="006B49EF"/>
    <w:rsid w:val="006C1171"/>
    <w:rsid w:val="006C16C4"/>
    <w:rsid w:val="006C363F"/>
    <w:rsid w:val="006C4D70"/>
    <w:rsid w:val="006C68D3"/>
    <w:rsid w:val="006C7EE6"/>
    <w:rsid w:val="006D3744"/>
    <w:rsid w:val="006E3AC5"/>
    <w:rsid w:val="006F47DC"/>
    <w:rsid w:val="00716D4E"/>
    <w:rsid w:val="007255DE"/>
    <w:rsid w:val="0072720F"/>
    <w:rsid w:val="00733459"/>
    <w:rsid w:val="0073460B"/>
    <w:rsid w:val="007365FD"/>
    <w:rsid w:val="00740837"/>
    <w:rsid w:val="0074360D"/>
    <w:rsid w:val="0074761B"/>
    <w:rsid w:val="00750D1C"/>
    <w:rsid w:val="00751867"/>
    <w:rsid w:val="007551CD"/>
    <w:rsid w:val="00773981"/>
    <w:rsid w:val="00773E05"/>
    <w:rsid w:val="00780279"/>
    <w:rsid w:val="00780B3A"/>
    <w:rsid w:val="0078131F"/>
    <w:rsid w:val="00787B59"/>
    <w:rsid w:val="00787CCE"/>
    <w:rsid w:val="00795E1C"/>
    <w:rsid w:val="007A0E3D"/>
    <w:rsid w:val="007B18FE"/>
    <w:rsid w:val="007B31CF"/>
    <w:rsid w:val="007B3FAD"/>
    <w:rsid w:val="007B53D5"/>
    <w:rsid w:val="007B5B73"/>
    <w:rsid w:val="007C0154"/>
    <w:rsid w:val="007C57FF"/>
    <w:rsid w:val="007C7A62"/>
    <w:rsid w:val="007E11C1"/>
    <w:rsid w:val="007E1AE2"/>
    <w:rsid w:val="007E5175"/>
    <w:rsid w:val="007E60F5"/>
    <w:rsid w:val="007F37E3"/>
    <w:rsid w:val="00806A93"/>
    <w:rsid w:val="00807B29"/>
    <w:rsid w:val="00810704"/>
    <w:rsid w:val="008148BC"/>
    <w:rsid w:val="008167E6"/>
    <w:rsid w:val="00816FAB"/>
    <w:rsid w:val="00821BC6"/>
    <w:rsid w:val="00823B06"/>
    <w:rsid w:val="00825250"/>
    <w:rsid w:val="00825B7D"/>
    <w:rsid w:val="0083126D"/>
    <w:rsid w:val="00836943"/>
    <w:rsid w:val="0084046C"/>
    <w:rsid w:val="00845383"/>
    <w:rsid w:val="00854E22"/>
    <w:rsid w:val="00863B78"/>
    <w:rsid w:val="00872BE3"/>
    <w:rsid w:val="00874396"/>
    <w:rsid w:val="00882879"/>
    <w:rsid w:val="00882C08"/>
    <w:rsid w:val="00883EFF"/>
    <w:rsid w:val="0088743F"/>
    <w:rsid w:val="008A0FC8"/>
    <w:rsid w:val="008A697F"/>
    <w:rsid w:val="008B4140"/>
    <w:rsid w:val="008C2490"/>
    <w:rsid w:val="008C3238"/>
    <w:rsid w:val="008C3DBF"/>
    <w:rsid w:val="008C511E"/>
    <w:rsid w:val="008C6715"/>
    <w:rsid w:val="008D2DE0"/>
    <w:rsid w:val="008D68E3"/>
    <w:rsid w:val="008D74CD"/>
    <w:rsid w:val="008D7A12"/>
    <w:rsid w:val="008E01C9"/>
    <w:rsid w:val="008E0CB4"/>
    <w:rsid w:val="008E2B65"/>
    <w:rsid w:val="008E349D"/>
    <w:rsid w:val="008E374D"/>
    <w:rsid w:val="008E6E26"/>
    <w:rsid w:val="00904816"/>
    <w:rsid w:val="00904FA6"/>
    <w:rsid w:val="00920242"/>
    <w:rsid w:val="00933494"/>
    <w:rsid w:val="00933BC5"/>
    <w:rsid w:val="00933DB5"/>
    <w:rsid w:val="00943BB4"/>
    <w:rsid w:val="00945E14"/>
    <w:rsid w:val="00946F36"/>
    <w:rsid w:val="009472AA"/>
    <w:rsid w:val="00956CED"/>
    <w:rsid w:val="0097542C"/>
    <w:rsid w:val="00975F32"/>
    <w:rsid w:val="009765F2"/>
    <w:rsid w:val="0098067E"/>
    <w:rsid w:val="00984D94"/>
    <w:rsid w:val="00991369"/>
    <w:rsid w:val="00992ACB"/>
    <w:rsid w:val="009B7E78"/>
    <w:rsid w:val="009C73C0"/>
    <w:rsid w:val="009C7F36"/>
    <w:rsid w:val="009D16CA"/>
    <w:rsid w:val="009D1811"/>
    <w:rsid w:val="009D239A"/>
    <w:rsid w:val="009E4EBD"/>
    <w:rsid w:val="009E5C1D"/>
    <w:rsid w:val="009E6906"/>
    <w:rsid w:val="009F1DDB"/>
    <w:rsid w:val="00A03618"/>
    <w:rsid w:val="00A065F5"/>
    <w:rsid w:val="00A12C7F"/>
    <w:rsid w:val="00A12F7A"/>
    <w:rsid w:val="00A2010B"/>
    <w:rsid w:val="00A24C6C"/>
    <w:rsid w:val="00A261C2"/>
    <w:rsid w:val="00A30A74"/>
    <w:rsid w:val="00A320FD"/>
    <w:rsid w:val="00A4282D"/>
    <w:rsid w:val="00A44160"/>
    <w:rsid w:val="00A44BEC"/>
    <w:rsid w:val="00A46111"/>
    <w:rsid w:val="00A50E63"/>
    <w:rsid w:val="00A60A48"/>
    <w:rsid w:val="00A611AF"/>
    <w:rsid w:val="00A64F48"/>
    <w:rsid w:val="00A75271"/>
    <w:rsid w:val="00A77BCE"/>
    <w:rsid w:val="00A80F60"/>
    <w:rsid w:val="00A821FD"/>
    <w:rsid w:val="00A87533"/>
    <w:rsid w:val="00AA31AF"/>
    <w:rsid w:val="00AA6A1F"/>
    <w:rsid w:val="00AB0E7F"/>
    <w:rsid w:val="00AC1396"/>
    <w:rsid w:val="00AC38DD"/>
    <w:rsid w:val="00AD16B6"/>
    <w:rsid w:val="00AD567B"/>
    <w:rsid w:val="00AE205C"/>
    <w:rsid w:val="00B02AFA"/>
    <w:rsid w:val="00B06C28"/>
    <w:rsid w:val="00B16507"/>
    <w:rsid w:val="00B17772"/>
    <w:rsid w:val="00B17D74"/>
    <w:rsid w:val="00B21F9B"/>
    <w:rsid w:val="00B22486"/>
    <w:rsid w:val="00B25F30"/>
    <w:rsid w:val="00B341F6"/>
    <w:rsid w:val="00B35874"/>
    <w:rsid w:val="00B37A9A"/>
    <w:rsid w:val="00B47B67"/>
    <w:rsid w:val="00B50F21"/>
    <w:rsid w:val="00B55D5A"/>
    <w:rsid w:val="00B55D5B"/>
    <w:rsid w:val="00B5649E"/>
    <w:rsid w:val="00B61E1D"/>
    <w:rsid w:val="00B656C6"/>
    <w:rsid w:val="00B73B70"/>
    <w:rsid w:val="00B81C17"/>
    <w:rsid w:val="00B83C34"/>
    <w:rsid w:val="00BA2A2C"/>
    <w:rsid w:val="00BA7C3E"/>
    <w:rsid w:val="00BC081C"/>
    <w:rsid w:val="00BC625E"/>
    <w:rsid w:val="00BD0BA8"/>
    <w:rsid w:val="00BD187D"/>
    <w:rsid w:val="00BD7082"/>
    <w:rsid w:val="00C04051"/>
    <w:rsid w:val="00C044B8"/>
    <w:rsid w:val="00C105D2"/>
    <w:rsid w:val="00C10A47"/>
    <w:rsid w:val="00C22B9D"/>
    <w:rsid w:val="00C2302E"/>
    <w:rsid w:val="00C27C27"/>
    <w:rsid w:val="00C301F0"/>
    <w:rsid w:val="00C3269B"/>
    <w:rsid w:val="00C4151C"/>
    <w:rsid w:val="00C42173"/>
    <w:rsid w:val="00C429BD"/>
    <w:rsid w:val="00C4637A"/>
    <w:rsid w:val="00C727E8"/>
    <w:rsid w:val="00C7501B"/>
    <w:rsid w:val="00C80844"/>
    <w:rsid w:val="00C83163"/>
    <w:rsid w:val="00C92AD8"/>
    <w:rsid w:val="00C93E09"/>
    <w:rsid w:val="00C96825"/>
    <w:rsid w:val="00CA06F3"/>
    <w:rsid w:val="00CA1340"/>
    <w:rsid w:val="00CA4B5E"/>
    <w:rsid w:val="00CA7837"/>
    <w:rsid w:val="00CB01BD"/>
    <w:rsid w:val="00CB4139"/>
    <w:rsid w:val="00CB7FCE"/>
    <w:rsid w:val="00CC353E"/>
    <w:rsid w:val="00CC696B"/>
    <w:rsid w:val="00CD0EB4"/>
    <w:rsid w:val="00CE4EE9"/>
    <w:rsid w:val="00CF1FCC"/>
    <w:rsid w:val="00CF2520"/>
    <w:rsid w:val="00CF4017"/>
    <w:rsid w:val="00D00D6A"/>
    <w:rsid w:val="00D056D8"/>
    <w:rsid w:val="00D145EC"/>
    <w:rsid w:val="00D1790D"/>
    <w:rsid w:val="00D21EF5"/>
    <w:rsid w:val="00D2506E"/>
    <w:rsid w:val="00D322DC"/>
    <w:rsid w:val="00D33051"/>
    <w:rsid w:val="00D477A0"/>
    <w:rsid w:val="00D62532"/>
    <w:rsid w:val="00D628B3"/>
    <w:rsid w:val="00D64697"/>
    <w:rsid w:val="00D700FD"/>
    <w:rsid w:val="00D706E0"/>
    <w:rsid w:val="00D73BFE"/>
    <w:rsid w:val="00D7446E"/>
    <w:rsid w:val="00D75DE6"/>
    <w:rsid w:val="00D76C56"/>
    <w:rsid w:val="00D86E9C"/>
    <w:rsid w:val="00D9356D"/>
    <w:rsid w:val="00D967C2"/>
    <w:rsid w:val="00D96D08"/>
    <w:rsid w:val="00DA0B37"/>
    <w:rsid w:val="00DA3743"/>
    <w:rsid w:val="00DA77F4"/>
    <w:rsid w:val="00DC0F90"/>
    <w:rsid w:val="00DD20DC"/>
    <w:rsid w:val="00DE3A67"/>
    <w:rsid w:val="00DE43B1"/>
    <w:rsid w:val="00DE79E0"/>
    <w:rsid w:val="00DF1634"/>
    <w:rsid w:val="00DF2297"/>
    <w:rsid w:val="00DF29F8"/>
    <w:rsid w:val="00DF3FBC"/>
    <w:rsid w:val="00DF581E"/>
    <w:rsid w:val="00E13C92"/>
    <w:rsid w:val="00E14514"/>
    <w:rsid w:val="00E16141"/>
    <w:rsid w:val="00E17003"/>
    <w:rsid w:val="00E24693"/>
    <w:rsid w:val="00E300F1"/>
    <w:rsid w:val="00E32406"/>
    <w:rsid w:val="00E34C4C"/>
    <w:rsid w:val="00E35DC6"/>
    <w:rsid w:val="00E6163E"/>
    <w:rsid w:val="00E70A0C"/>
    <w:rsid w:val="00E74431"/>
    <w:rsid w:val="00E82AE6"/>
    <w:rsid w:val="00E841A4"/>
    <w:rsid w:val="00E913F8"/>
    <w:rsid w:val="00E928FA"/>
    <w:rsid w:val="00EA094B"/>
    <w:rsid w:val="00EA3089"/>
    <w:rsid w:val="00EA3238"/>
    <w:rsid w:val="00EA3E14"/>
    <w:rsid w:val="00EC14EB"/>
    <w:rsid w:val="00EC1C30"/>
    <w:rsid w:val="00EC4A84"/>
    <w:rsid w:val="00EC56EF"/>
    <w:rsid w:val="00EC59B9"/>
    <w:rsid w:val="00EC747C"/>
    <w:rsid w:val="00ED2029"/>
    <w:rsid w:val="00ED555A"/>
    <w:rsid w:val="00EE10BD"/>
    <w:rsid w:val="00EE1BB6"/>
    <w:rsid w:val="00EF6440"/>
    <w:rsid w:val="00EF6516"/>
    <w:rsid w:val="00F132D7"/>
    <w:rsid w:val="00F135B1"/>
    <w:rsid w:val="00F20EA4"/>
    <w:rsid w:val="00F239AE"/>
    <w:rsid w:val="00F23C43"/>
    <w:rsid w:val="00F34422"/>
    <w:rsid w:val="00F345E9"/>
    <w:rsid w:val="00F41CD1"/>
    <w:rsid w:val="00F4238F"/>
    <w:rsid w:val="00F4406B"/>
    <w:rsid w:val="00F448F7"/>
    <w:rsid w:val="00F621B9"/>
    <w:rsid w:val="00F65C9A"/>
    <w:rsid w:val="00F65CFC"/>
    <w:rsid w:val="00F6731E"/>
    <w:rsid w:val="00F6738F"/>
    <w:rsid w:val="00F70045"/>
    <w:rsid w:val="00F71334"/>
    <w:rsid w:val="00F741C8"/>
    <w:rsid w:val="00F77500"/>
    <w:rsid w:val="00F81A50"/>
    <w:rsid w:val="00F86CC7"/>
    <w:rsid w:val="00F90603"/>
    <w:rsid w:val="00F945CD"/>
    <w:rsid w:val="00FA74DE"/>
    <w:rsid w:val="00FB3B3B"/>
    <w:rsid w:val="00FB5089"/>
    <w:rsid w:val="00FB7DDE"/>
    <w:rsid w:val="00FC10B8"/>
    <w:rsid w:val="00FC189B"/>
    <w:rsid w:val="00FC5AC4"/>
    <w:rsid w:val="00FD37BC"/>
    <w:rsid w:val="00FD41A9"/>
    <w:rsid w:val="00FD423B"/>
    <w:rsid w:val="00FD7006"/>
    <w:rsid w:val="00FE579A"/>
    <w:rsid w:val="00FE5880"/>
    <w:rsid w:val="00FE5D2A"/>
    <w:rsid w:val="00FE724E"/>
    <w:rsid w:val="00FE75FB"/>
    <w:rsid w:val="00FE7829"/>
    <w:rsid w:val="00FF07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CFE3FF"/>
  <w15:chartTrackingRefBased/>
  <w15:docId w15:val="{3D90A63B-95C1-4B8A-9FCE-AC985D0C0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03F8B"/>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145E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145EC"/>
    <w:rPr>
      <w:sz w:val="18"/>
      <w:szCs w:val="18"/>
    </w:rPr>
  </w:style>
  <w:style w:type="paragraph" w:styleId="a5">
    <w:name w:val="footer"/>
    <w:basedOn w:val="a"/>
    <w:link w:val="a6"/>
    <w:uiPriority w:val="99"/>
    <w:unhideWhenUsed/>
    <w:rsid w:val="00D145EC"/>
    <w:pPr>
      <w:tabs>
        <w:tab w:val="center" w:pos="4153"/>
        <w:tab w:val="right" w:pos="8306"/>
      </w:tabs>
      <w:snapToGrid w:val="0"/>
      <w:jc w:val="left"/>
    </w:pPr>
    <w:rPr>
      <w:sz w:val="18"/>
      <w:szCs w:val="18"/>
    </w:rPr>
  </w:style>
  <w:style w:type="character" w:customStyle="1" w:styleId="a6">
    <w:name w:val="页脚 字符"/>
    <w:basedOn w:val="a0"/>
    <w:link w:val="a5"/>
    <w:uiPriority w:val="99"/>
    <w:rsid w:val="00D145EC"/>
    <w:rPr>
      <w:sz w:val="18"/>
      <w:szCs w:val="18"/>
    </w:rPr>
  </w:style>
  <w:style w:type="paragraph" w:customStyle="1" w:styleId="EndNoteBibliographyTitle">
    <w:name w:val="EndNote Bibliography Title"/>
    <w:basedOn w:val="a"/>
    <w:link w:val="EndNoteBibliographyTitle0"/>
    <w:rsid w:val="006E3AC5"/>
    <w:pPr>
      <w:jc w:val="center"/>
    </w:pPr>
    <w:rPr>
      <w:noProof/>
      <w:sz w:val="20"/>
    </w:rPr>
  </w:style>
  <w:style w:type="character" w:customStyle="1" w:styleId="EndNoteBibliographyTitle0">
    <w:name w:val="EndNote Bibliography Title 字符"/>
    <w:basedOn w:val="a0"/>
    <w:link w:val="EndNoteBibliographyTitle"/>
    <w:rsid w:val="006E3AC5"/>
    <w:rPr>
      <w:noProof/>
      <w:sz w:val="20"/>
    </w:rPr>
  </w:style>
  <w:style w:type="paragraph" w:customStyle="1" w:styleId="EndNoteBibliography">
    <w:name w:val="EndNote Bibliography"/>
    <w:basedOn w:val="a"/>
    <w:link w:val="EndNoteBibliography0"/>
    <w:rsid w:val="006E3AC5"/>
    <w:rPr>
      <w:noProof/>
      <w:sz w:val="20"/>
    </w:rPr>
  </w:style>
  <w:style w:type="character" w:customStyle="1" w:styleId="EndNoteBibliography0">
    <w:name w:val="EndNote Bibliography 字符"/>
    <w:basedOn w:val="a0"/>
    <w:link w:val="EndNoteBibliography"/>
    <w:rsid w:val="006E3AC5"/>
    <w:rPr>
      <w:noProof/>
      <w:sz w:val="20"/>
    </w:rPr>
  </w:style>
  <w:style w:type="character" w:styleId="a7">
    <w:name w:val="Hyperlink"/>
    <w:basedOn w:val="a0"/>
    <w:uiPriority w:val="99"/>
    <w:unhideWhenUsed/>
    <w:rsid w:val="006E3AC5"/>
    <w:rPr>
      <w:color w:val="0563C1" w:themeColor="hyperlink"/>
      <w:u w:val="single"/>
    </w:rPr>
  </w:style>
  <w:style w:type="table" w:styleId="a8">
    <w:name w:val="Table Grid"/>
    <w:basedOn w:val="a1"/>
    <w:uiPriority w:val="39"/>
    <w:rsid w:val="006638A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annotation reference"/>
    <w:basedOn w:val="a0"/>
    <w:uiPriority w:val="99"/>
    <w:semiHidden/>
    <w:unhideWhenUsed/>
    <w:rsid w:val="008E0CB4"/>
    <w:rPr>
      <w:sz w:val="16"/>
      <w:szCs w:val="16"/>
    </w:rPr>
  </w:style>
  <w:style w:type="paragraph" w:styleId="aa">
    <w:name w:val="annotation text"/>
    <w:basedOn w:val="a"/>
    <w:link w:val="ab"/>
    <w:uiPriority w:val="99"/>
    <w:semiHidden/>
    <w:unhideWhenUsed/>
    <w:rsid w:val="008E0CB4"/>
    <w:rPr>
      <w:sz w:val="20"/>
      <w:szCs w:val="20"/>
    </w:rPr>
  </w:style>
  <w:style w:type="character" w:customStyle="1" w:styleId="ab">
    <w:name w:val="批注文字 字符"/>
    <w:basedOn w:val="a0"/>
    <w:link w:val="aa"/>
    <w:uiPriority w:val="99"/>
    <w:semiHidden/>
    <w:rsid w:val="008E0CB4"/>
    <w:rPr>
      <w:sz w:val="20"/>
      <w:szCs w:val="20"/>
    </w:rPr>
  </w:style>
  <w:style w:type="paragraph" w:styleId="ac">
    <w:name w:val="annotation subject"/>
    <w:basedOn w:val="aa"/>
    <w:next w:val="aa"/>
    <w:link w:val="ad"/>
    <w:uiPriority w:val="99"/>
    <w:semiHidden/>
    <w:unhideWhenUsed/>
    <w:rsid w:val="008E0CB4"/>
    <w:rPr>
      <w:b/>
      <w:bCs/>
    </w:rPr>
  </w:style>
  <w:style w:type="character" w:customStyle="1" w:styleId="ad">
    <w:name w:val="批注主题 字符"/>
    <w:basedOn w:val="ab"/>
    <w:link w:val="ac"/>
    <w:uiPriority w:val="99"/>
    <w:semiHidden/>
    <w:rsid w:val="008E0CB4"/>
    <w:rPr>
      <w:b/>
      <w:bCs/>
      <w:sz w:val="20"/>
      <w:szCs w:val="20"/>
    </w:rPr>
  </w:style>
  <w:style w:type="paragraph" w:styleId="ae">
    <w:name w:val="Balloon Text"/>
    <w:basedOn w:val="a"/>
    <w:link w:val="af"/>
    <w:uiPriority w:val="99"/>
    <w:semiHidden/>
    <w:unhideWhenUsed/>
    <w:rsid w:val="008E0CB4"/>
    <w:rPr>
      <w:rFonts w:ascii="Segoe UI" w:hAnsi="Segoe UI" w:cs="Segoe UI"/>
      <w:sz w:val="18"/>
      <w:szCs w:val="18"/>
    </w:rPr>
  </w:style>
  <w:style w:type="character" w:customStyle="1" w:styleId="af">
    <w:name w:val="批注框文本 字符"/>
    <w:basedOn w:val="a0"/>
    <w:link w:val="ae"/>
    <w:uiPriority w:val="99"/>
    <w:semiHidden/>
    <w:rsid w:val="008E0CB4"/>
    <w:rPr>
      <w:rFonts w:ascii="Segoe UI" w:hAnsi="Segoe UI" w:cs="Segoe UI"/>
      <w:sz w:val="18"/>
      <w:szCs w:val="18"/>
    </w:rPr>
  </w:style>
  <w:style w:type="paragraph" w:styleId="af0">
    <w:name w:val="footnote text"/>
    <w:basedOn w:val="a"/>
    <w:link w:val="af1"/>
    <w:uiPriority w:val="99"/>
    <w:semiHidden/>
    <w:unhideWhenUsed/>
    <w:rsid w:val="003369A4"/>
    <w:pPr>
      <w:snapToGrid w:val="0"/>
      <w:jc w:val="left"/>
    </w:pPr>
    <w:rPr>
      <w:sz w:val="18"/>
      <w:szCs w:val="18"/>
    </w:rPr>
  </w:style>
  <w:style w:type="character" w:customStyle="1" w:styleId="af1">
    <w:name w:val="脚注文本 字符"/>
    <w:basedOn w:val="a0"/>
    <w:link w:val="af0"/>
    <w:uiPriority w:val="99"/>
    <w:semiHidden/>
    <w:rsid w:val="003369A4"/>
    <w:rPr>
      <w:sz w:val="18"/>
      <w:szCs w:val="18"/>
    </w:rPr>
  </w:style>
  <w:style w:type="character" w:styleId="af2">
    <w:name w:val="footnote reference"/>
    <w:basedOn w:val="a0"/>
    <w:uiPriority w:val="99"/>
    <w:semiHidden/>
    <w:unhideWhenUsed/>
    <w:rsid w:val="003369A4"/>
    <w:rPr>
      <w:vertAlign w:val="superscript"/>
    </w:rPr>
  </w:style>
  <w:style w:type="character" w:styleId="af3">
    <w:name w:val="Placeholder Text"/>
    <w:basedOn w:val="a0"/>
    <w:uiPriority w:val="99"/>
    <w:semiHidden/>
    <w:rsid w:val="00CA134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javascript:;" TargetMode="External"/><Relationship Id="rId12" Type="http://schemas.openxmlformats.org/officeDocument/2006/relationships/image" Target="media/image5.tiff"/><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tiff"/><Relationship Id="rId19"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image" Target="media/image7.png"/><Relationship Id="rId22" Type="http://schemas.microsoft.com/office/2016/09/relationships/commentsIds" Target="commentsId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9A5A95-7E92-4624-8933-51B0164C03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6152</TotalTime>
  <Pages>39</Pages>
  <Words>18555</Words>
  <Characters>105766</Characters>
  <Application>Microsoft Office Word</Application>
  <DocSecurity>0</DocSecurity>
  <Lines>881</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Ling</dc:creator>
  <cp:keywords/>
  <dc:description/>
  <cp:lastModifiedBy>Wang Ling</cp:lastModifiedBy>
  <cp:revision>147</cp:revision>
  <dcterms:created xsi:type="dcterms:W3CDTF">2018-08-25T13:55:00Z</dcterms:created>
  <dcterms:modified xsi:type="dcterms:W3CDTF">2018-11-22T03:17:00Z</dcterms:modified>
</cp:coreProperties>
</file>